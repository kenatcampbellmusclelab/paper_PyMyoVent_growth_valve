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32564A84" w14:textId="5E600580" w:rsidR="002868E2" w:rsidRPr="00B95524" w:rsidRDefault="00FD4477" w:rsidP="00F34279">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1"/>
      <w:commentRangeStart w:id="2"/>
      <w:r w:rsidR="00A25918">
        <w:rPr>
          <w:rFonts w:asciiTheme="majorBidi" w:hAnsiTheme="majorBidi" w:cstheme="majorBidi"/>
        </w:rPr>
        <w:t>M</w:t>
      </w:r>
      <w:r w:rsidR="00C00912">
        <w:rPr>
          <w:rFonts w:asciiTheme="majorBidi" w:hAnsiTheme="majorBidi" w:cstheme="majorBidi"/>
        </w:rPr>
        <w:t>ulti</w:t>
      </w:r>
      <w:r w:rsidR="00011D01">
        <w:rPr>
          <w:rFonts w:asciiTheme="majorBidi" w:hAnsiTheme="majorBidi" w:cstheme="majorBidi"/>
        </w:rPr>
        <w:t>-</w:t>
      </w:r>
      <w:r w:rsidR="00C00912">
        <w:rPr>
          <w:rFonts w:asciiTheme="majorBidi" w:hAnsiTheme="majorBidi" w:cstheme="majorBidi"/>
        </w:rPr>
        <w:t>scale</w:t>
      </w:r>
      <w:r w:rsidR="002B5FC8" w:rsidRPr="00B95524">
        <w:rPr>
          <w:rFonts w:asciiTheme="majorBidi" w:hAnsiTheme="majorBidi" w:cstheme="majorBidi"/>
        </w:rPr>
        <w:t xml:space="preserve"> </w:t>
      </w:r>
      <w:r w:rsidR="00C00912">
        <w:rPr>
          <w:rFonts w:asciiTheme="majorBidi" w:hAnsiTheme="majorBidi" w:cstheme="majorBidi"/>
        </w:rPr>
        <w:t>modeling</w:t>
      </w:r>
      <w:r w:rsidR="002B5FC8" w:rsidRPr="00B95524">
        <w:rPr>
          <w:rFonts w:asciiTheme="majorBidi" w:hAnsiTheme="majorBidi" w:cstheme="majorBidi"/>
        </w:rPr>
        <w:t xml:space="preserve"> </w:t>
      </w:r>
      <w:r w:rsidR="00C00912">
        <w:rPr>
          <w:rFonts w:asciiTheme="majorBidi" w:hAnsiTheme="majorBidi" w:cstheme="majorBidi"/>
        </w:rPr>
        <w:t>of</w:t>
      </w:r>
      <w:r w:rsidR="002B5FC8" w:rsidRPr="00B95524">
        <w:rPr>
          <w:rFonts w:asciiTheme="majorBidi" w:hAnsiTheme="majorBidi" w:cstheme="majorBidi"/>
        </w:rPr>
        <w:t xml:space="preserve"> </w:t>
      </w:r>
      <w:r w:rsidR="00A25918">
        <w:rPr>
          <w:rFonts w:asciiTheme="majorBidi" w:hAnsiTheme="majorBidi" w:cstheme="majorBidi"/>
        </w:rPr>
        <w:t>left ventricular</w:t>
      </w:r>
      <w:r w:rsidR="00A25918" w:rsidRPr="00B95524">
        <w:rPr>
          <w:rFonts w:asciiTheme="majorBidi" w:hAnsiTheme="majorBidi" w:cstheme="majorBidi"/>
        </w:rPr>
        <w:t xml:space="preserve"> </w:t>
      </w:r>
      <w:r w:rsidR="00A25918">
        <w:rPr>
          <w:rFonts w:asciiTheme="majorBidi" w:hAnsiTheme="majorBidi" w:cstheme="majorBidi"/>
        </w:rPr>
        <w:t>growth</w:t>
      </w:r>
      <w:r w:rsidR="00A25918" w:rsidRPr="00B95524">
        <w:rPr>
          <w:rFonts w:asciiTheme="majorBidi" w:hAnsiTheme="majorBidi" w:cstheme="majorBidi"/>
        </w:rPr>
        <w:t xml:space="preserve"> </w:t>
      </w:r>
      <w:r w:rsidR="00A25918">
        <w:rPr>
          <w:rFonts w:asciiTheme="majorBidi" w:hAnsiTheme="majorBidi" w:cstheme="majorBidi"/>
        </w:rPr>
        <w:t xml:space="preserve">via myosin ATPase and intracellular passive stress </w:t>
      </w:r>
      <w:commentRangeEnd w:id="1"/>
      <w:r w:rsidR="00190D2C">
        <w:rPr>
          <w:rStyle w:val="CommentReference"/>
          <w:rFonts w:cstheme="minorBidi"/>
          <w:b w:val="0"/>
        </w:rPr>
        <w:commentReference w:id="1"/>
      </w:r>
      <w:commentRangeEnd w:id="2"/>
      <w:r w:rsidR="00542490">
        <w:rPr>
          <w:rStyle w:val="CommentReference"/>
          <w:rFonts w:cstheme="minorBidi"/>
          <w:b w:val="0"/>
        </w:rPr>
        <w:commentReference w:id="2"/>
      </w: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5C0B8095" w14:textId="05D200EC" w:rsidR="00382BF3" w:rsidRPr="00B95524" w:rsidRDefault="002868E2"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60E48611" w:rsidR="00382BF3" w:rsidRPr="00B95524" w:rsidRDefault="00D45D4B"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F34279">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4F54079E"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w:t>
      </w:r>
      <w:r w:rsidR="00011D01">
        <w:rPr>
          <w:rFonts w:asciiTheme="majorBidi" w:hAnsiTheme="majorBidi" w:cstheme="majorBidi"/>
        </w:rPr>
        <w:t>-</w:t>
      </w:r>
      <w:r w:rsidR="002B3282" w:rsidRPr="00B95524">
        <w:rPr>
          <w:rFonts w:asciiTheme="majorBidi" w:hAnsiTheme="majorBidi" w:cstheme="majorBidi"/>
        </w:rPr>
        <w:t>scale modeling</w:t>
      </w:r>
      <w:r w:rsidRPr="00B95524">
        <w:rPr>
          <w:rFonts w:asciiTheme="majorBidi" w:hAnsiTheme="majorBidi" w:cstheme="majorBidi"/>
        </w:rPr>
        <w:t xml:space="preserve">, </w:t>
      </w:r>
      <w:r w:rsidR="002B3282" w:rsidRPr="00B95524">
        <w:rPr>
          <w:rFonts w:asciiTheme="majorBidi" w:hAnsiTheme="majorBidi" w:cstheme="majorBidi"/>
        </w:rPr>
        <w:t>LV growth</w:t>
      </w:r>
      <w:r w:rsidRPr="00B95524">
        <w:rPr>
          <w:rFonts w:asciiTheme="majorBidi" w:hAnsiTheme="majorBidi" w:cstheme="majorBidi"/>
        </w:rPr>
        <w:t xml:space="preserve">, </w:t>
      </w:r>
      <w:r w:rsidR="002B3282" w:rsidRPr="00B95524">
        <w:rPr>
          <w:rFonts w:asciiTheme="majorBidi" w:hAnsiTheme="majorBidi" w:cstheme="majorBidi"/>
        </w:rPr>
        <w:t>ATPase</w:t>
      </w:r>
      <w:r w:rsidRPr="00B95524">
        <w:rPr>
          <w:rFonts w:asciiTheme="majorBidi" w:hAnsiTheme="majorBidi" w:cstheme="majorBidi"/>
        </w:rPr>
        <w:t xml:space="preserve">, </w:t>
      </w:r>
      <w:r w:rsidR="002B3282" w:rsidRPr="00B95524">
        <w:rPr>
          <w:rFonts w:asciiTheme="majorBidi" w:hAnsiTheme="majorBidi" w:cstheme="majorBidi"/>
        </w:rPr>
        <w:t>Sarcomeres</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60749BD6" w:rsidR="00976922" w:rsidRPr="0089317B" w:rsidRDefault="00A734BE" w:rsidP="00F34279">
      <w:pPr>
        <w:spacing w:line="240" w:lineRule="auto"/>
        <w:jc w:val="both"/>
        <w:rPr>
          <w:rFonts w:asciiTheme="majorBidi" w:hAnsiTheme="majorBidi" w:cstheme="majorBidi"/>
        </w:rPr>
      </w:pPr>
      <w:commentRangeStart w:id="3"/>
      <w:r>
        <w:rPr>
          <w:rFonts w:asciiTheme="majorBidi" w:hAnsiTheme="majorBidi" w:cstheme="majorBidi"/>
        </w:rPr>
        <w:t>Multi</w:t>
      </w:r>
      <w:r w:rsidR="00011D01">
        <w:rPr>
          <w:rFonts w:asciiTheme="majorBidi" w:hAnsiTheme="majorBidi" w:cstheme="majorBidi"/>
        </w:rPr>
        <w:t>-</w:t>
      </w:r>
      <w:r>
        <w:rPr>
          <w:rFonts w:asciiTheme="majorBidi" w:hAnsiTheme="majorBidi" w:cstheme="majorBidi"/>
        </w:rPr>
        <w:t xml:space="preserve">scale </w:t>
      </w:r>
      <w:commentRangeEnd w:id="3"/>
      <w:r w:rsidR="00584FA5">
        <w:rPr>
          <w:rStyle w:val="CommentReference"/>
        </w:rPr>
        <w:commentReference w:id="3"/>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commentRangeStart w:id="4"/>
      <w:r w:rsidR="00902C0F">
        <w:rPr>
          <w:rFonts w:asciiTheme="majorBidi" w:hAnsiTheme="majorBidi" w:cstheme="majorBidi"/>
        </w:rPr>
        <w:t xml:space="preserve">immerging </w:t>
      </w:r>
      <w:commentRangeEnd w:id="4"/>
      <w:r w:rsidR="00584FA5">
        <w:rPr>
          <w:rStyle w:val="CommentReference"/>
        </w:rPr>
        <w:commentReference w:id="4"/>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del w:id="5" w:author="Campbell, Kenneth S." w:date="2021-11-01T19:49:00Z">
        <w:r w:rsidR="00902C0F" w:rsidDel="005F3AD0">
          <w:rPr>
            <w:rFonts w:asciiTheme="majorBidi" w:hAnsiTheme="majorBidi" w:cstheme="majorBidi"/>
          </w:rPr>
          <w:delText>various</w:delText>
        </w:r>
        <w:r w:rsidR="00EC71C4" w:rsidDel="005F3AD0">
          <w:rPr>
            <w:rFonts w:asciiTheme="majorBidi" w:hAnsiTheme="majorBidi" w:cstheme="majorBidi"/>
          </w:rPr>
          <w:delText xml:space="preserve"> </w:delText>
        </w:r>
      </w:del>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ins w:id="6" w:author="Campbell, Kenneth S." w:date="2021-11-01T19:49:00Z">
        <w:r w:rsidR="005F3AD0">
          <w:rPr>
            <w:rFonts w:asciiTheme="majorBidi" w:hAnsiTheme="majorBidi" w:cstheme="majorBidi"/>
          </w:rPr>
          <w:t xml:space="preserve">biological </w:t>
        </w:r>
      </w:ins>
      <w:r w:rsidR="00902C0F">
        <w:rPr>
          <w:rFonts w:asciiTheme="majorBidi" w:hAnsiTheme="majorBidi" w:cstheme="majorBidi"/>
        </w:rPr>
        <w:t>remodeling</w:t>
      </w:r>
      <w:r w:rsidR="00DC0FF6">
        <w:rPr>
          <w:rFonts w:asciiTheme="majorBidi" w:hAnsiTheme="majorBidi" w:cstheme="majorBidi"/>
        </w:rPr>
        <w:t xml:space="preserve">. </w:t>
      </w:r>
      <w:commentRangeStart w:id="7"/>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such as modulating </w:t>
      </w:r>
      <w:r w:rsidR="00D125F4">
        <w:rPr>
          <w:rFonts w:asciiTheme="majorBidi" w:hAnsiTheme="majorBidi" w:cstheme="majorBidi"/>
        </w:rPr>
        <w:t xml:space="preserve">cross-bridge kinetics </w:t>
      </w:r>
      <w:r>
        <w:rPr>
          <w:rFonts w:asciiTheme="majorBidi" w:hAnsiTheme="majorBidi" w:cstheme="majorBidi"/>
        </w:rPr>
        <w:t>to alter pump function,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7"/>
      <w:r w:rsidR="00584FA5">
        <w:rPr>
          <w:rStyle w:val="CommentReference"/>
        </w:rPr>
        <w:commentReference w:id="7"/>
      </w:r>
      <w:r w:rsidR="00CB6E54">
        <w:rPr>
          <w:rFonts w:asciiTheme="majorBidi" w:hAnsiTheme="majorBidi" w:cstheme="majorBidi"/>
        </w:rPr>
        <w:t xml:space="preserve">. </w:t>
      </w:r>
      <w:r w:rsidR="00042E15">
        <w:rPr>
          <w:rFonts w:asciiTheme="majorBidi" w:hAnsiTheme="majorBidi" w:cstheme="majorBidi"/>
        </w:rPr>
        <w:t xml:space="preserve">PyMyoVent is a </w:t>
      </w:r>
      <w:commentRangeStart w:id="8"/>
      <w:r w:rsidR="00042E15">
        <w:rPr>
          <w:rFonts w:asciiTheme="majorBidi" w:hAnsiTheme="majorBidi" w:cstheme="majorBidi"/>
        </w:rPr>
        <w:t>multi</w:t>
      </w:r>
      <w:r w:rsidR="00011D01">
        <w:rPr>
          <w:rFonts w:asciiTheme="majorBidi" w:hAnsiTheme="majorBidi" w:cstheme="majorBidi"/>
        </w:rPr>
        <w:t>-</w:t>
      </w:r>
      <w:r w:rsidR="00042E15">
        <w:rPr>
          <w:rFonts w:asciiTheme="majorBidi" w:hAnsiTheme="majorBidi" w:cstheme="majorBidi"/>
        </w:rPr>
        <w:t xml:space="preserve">scale </w:t>
      </w:r>
      <w:commentRangeEnd w:id="8"/>
      <w:r w:rsidR="00584FA5">
        <w:rPr>
          <w:rStyle w:val="CommentReference"/>
        </w:rPr>
        <w:commentReference w:id="8"/>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9"/>
      <w:r w:rsidR="008E5A3F">
        <w:rPr>
          <w:rFonts w:asciiTheme="majorBidi" w:hAnsiTheme="majorBidi" w:cstheme="majorBidi"/>
        </w:rPr>
        <w:t>simulate</w:t>
      </w:r>
      <w:r w:rsidR="003C751D">
        <w:rPr>
          <w:rFonts w:asciiTheme="majorBidi" w:hAnsiTheme="majorBidi" w:cstheme="majorBidi"/>
        </w:rPr>
        <w:t xml:space="preserve">s </w:t>
      </w:r>
      <w:r w:rsidR="0042787B">
        <w:rPr>
          <w:rFonts w:asciiTheme="majorBidi" w:hAnsiTheme="majorBidi" w:cstheme="majorBidi"/>
        </w:rPr>
        <w:t>left ventricular</w:t>
      </w:r>
      <w:r w:rsidR="006A071F">
        <w:rPr>
          <w:rFonts w:asciiTheme="majorBidi" w:hAnsiTheme="majorBidi" w:cstheme="majorBidi"/>
        </w:rPr>
        <w:t xml:space="preserve"> (LV)</w:t>
      </w:r>
      <w:r w:rsidR="0042787B">
        <w:rPr>
          <w:rFonts w:asciiTheme="majorBidi" w:hAnsiTheme="majorBidi" w:cstheme="majorBidi"/>
        </w:rPr>
        <w:t xml:space="preserve">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commentRangeEnd w:id="9"/>
      <w:r w:rsidR="00584FA5">
        <w:rPr>
          <w:rStyle w:val="CommentReference"/>
        </w:rPr>
        <w:commentReference w:id="9"/>
      </w:r>
      <w:r w:rsidR="00BF7BC8">
        <w:rPr>
          <w:rFonts w:asciiTheme="majorBidi" w:hAnsiTheme="majorBidi" w:cstheme="majorBidi"/>
        </w:rPr>
        <w:t xml:space="preserve">by bridging effects from </w:t>
      </w:r>
      <w:r w:rsidR="000F3E39">
        <w:rPr>
          <w:rFonts w:asciiTheme="majorBidi" w:hAnsiTheme="majorBidi" w:cstheme="majorBidi"/>
        </w:rPr>
        <w:t xml:space="preserve">the </w:t>
      </w:r>
      <w:r w:rsidR="00A713CD">
        <w:rPr>
          <w:rFonts w:asciiTheme="majorBidi" w:hAnsiTheme="majorBidi" w:cstheme="majorBidi"/>
        </w:rPr>
        <w:t>molecular</w:t>
      </w:r>
      <w:r w:rsidR="000F3E39">
        <w:rPr>
          <w:rFonts w:asciiTheme="majorBidi" w:hAnsiTheme="majorBidi" w:cstheme="majorBidi"/>
        </w:rPr>
        <w:t xml:space="preserve"> </w:t>
      </w:r>
      <w:r w:rsidR="00A713CD">
        <w:rPr>
          <w:rFonts w:asciiTheme="majorBidi" w:hAnsiTheme="majorBidi" w:cstheme="majorBidi"/>
        </w:rPr>
        <w:t>level to organ level</w:t>
      </w:r>
      <w:r w:rsidR="00656EE6">
        <w:rPr>
          <w:rFonts w:asciiTheme="majorBidi" w:hAnsiTheme="majorBidi" w:cstheme="majorBidi"/>
        </w:rPr>
        <w:t xml:space="preserve">. </w:t>
      </w:r>
      <w:r w:rsidR="00904FEE">
        <w:rPr>
          <w:rFonts w:asciiTheme="majorBidi" w:hAnsiTheme="majorBidi" w:cstheme="majorBidi"/>
        </w:rPr>
        <w:t xml:space="preserve">In </w:t>
      </w:r>
      <w:del w:id="10" w:author="Kenneth Campbell" w:date="2021-11-01T19:38:00Z">
        <w:r w:rsidR="00A93AEA" w:rsidDel="00584FA5">
          <w:rPr>
            <w:rFonts w:asciiTheme="majorBidi" w:hAnsiTheme="majorBidi" w:cstheme="majorBidi"/>
          </w:rPr>
          <w:delText xml:space="preserve">our </w:delText>
        </w:r>
      </w:del>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commentRangeStart w:id="11"/>
      <w:r w:rsidR="004B092C">
        <w:rPr>
          <w:rFonts w:asciiTheme="majorBidi" w:hAnsiTheme="majorBidi" w:cstheme="majorBidi"/>
        </w:rPr>
        <w:t xml:space="preserve">a </w:t>
      </w:r>
      <w:r w:rsidR="005F5DC4">
        <w:rPr>
          <w:rFonts w:asciiTheme="majorBidi" w:hAnsiTheme="majorBidi" w:cstheme="majorBidi"/>
        </w:rPr>
        <w:t>module</w:t>
      </w:r>
      <w:r w:rsidR="00654068">
        <w:rPr>
          <w:rFonts w:asciiTheme="majorBidi" w:hAnsiTheme="majorBidi" w:cstheme="majorBidi"/>
        </w:rPr>
        <w:t xml:space="preserve"> of </w:t>
      </w:r>
      <w:r w:rsidR="004B092C">
        <w:rPr>
          <w:rFonts w:asciiTheme="majorBidi" w:hAnsiTheme="majorBidi" w:cstheme="majorBidi"/>
        </w:rPr>
        <w:t xml:space="preserve">the </w:t>
      </w:r>
      <w:r w:rsidR="00654068">
        <w:rPr>
          <w:rFonts w:asciiTheme="majorBidi" w:hAnsiTheme="majorBidi" w:cstheme="majorBidi"/>
        </w:rPr>
        <w:t xml:space="preserve">baroreflex feedback loop </w:t>
      </w:r>
      <w:r w:rsidR="00853D1B">
        <w:rPr>
          <w:rFonts w:asciiTheme="majorBidi" w:hAnsiTheme="majorBidi" w:cstheme="majorBidi"/>
        </w:rPr>
        <w:t>in</w:t>
      </w:r>
      <w:r w:rsidR="00904FEE">
        <w:rPr>
          <w:rFonts w:asciiTheme="majorBidi" w:hAnsiTheme="majorBidi" w:cstheme="majorBidi"/>
        </w:rPr>
        <w:t>to PyMyoVent</w:t>
      </w:r>
      <w:r w:rsidR="004B092C">
        <w:rPr>
          <w:rFonts w:asciiTheme="majorBidi" w:hAnsiTheme="majorBidi" w:cstheme="majorBidi"/>
        </w:rPr>
        <w:t xml:space="preserve"> </w:t>
      </w:r>
      <w:commentRangeEnd w:id="11"/>
      <w:r w:rsidR="00584FA5">
        <w:rPr>
          <w:rStyle w:val="CommentReference"/>
        </w:rPr>
        <w:commentReference w:id="11"/>
      </w:r>
      <w:r w:rsidR="004B092C">
        <w:rPr>
          <w:rFonts w:asciiTheme="majorBidi" w:hAnsiTheme="majorBidi" w:cstheme="majorBidi"/>
        </w:rPr>
        <w:t>and showed that it</w:t>
      </w:r>
      <w:r w:rsidR="00904FEE">
        <w:rPr>
          <w:rFonts w:asciiTheme="majorBidi" w:hAnsiTheme="majorBidi" w:cstheme="majorBidi"/>
        </w:rPr>
        <w:t xml:space="preserve">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4B092C">
        <w:rPr>
          <w:rFonts w:asciiTheme="majorBidi" w:hAnsiTheme="majorBidi" w:cstheme="majorBidi"/>
        </w:rPr>
        <w:t xml:space="preserve">a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ins w:id="12" w:author="Campbell, Kenneth S." w:date="2021-11-01T19:39:00Z">
        <w:r w:rsidR="00584FA5">
          <w:rPr>
            <w:rFonts w:asciiTheme="majorBidi" w:hAnsiTheme="majorBidi" w:cstheme="majorBidi"/>
          </w:rPr>
          <w:t xml:space="preserve">is paper, </w:t>
        </w:r>
      </w:ins>
      <w:ins w:id="13" w:author="Campbell, Kenneth S." w:date="2021-11-01T19:41:00Z">
        <w:r w:rsidR="00584FA5">
          <w:rPr>
            <w:rFonts w:asciiTheme="majorBidi" w:hAnsiTheme="majorBidi" w:cstheme="majorBidi"/>
          </w:rPr>
          <w:t>we extend PyMyoVent with c</w:t>
        </w:r>
      </w:ins>
      <w:ins w:id="14" w:author="Campbell, Kenneth S." w:date="2021-11-01T19:40:00Z">
        <w:r w:rsidR="00584FA5">
          <w:rPr>
            <w:rFonts w:asciiTheme="majorBidi" w:hAnsiTheme="majorBidi" w:cstheme="majorBidi"/>
          </w:rPr>
          <w:t>oncentric growth (wall thickening / thinning) and eccentric growth (chamber dilation / constriction)</w:t>
        </w:r>
      </w:ins>
      <w:del w:id="15" w:author="Campbell, Kenneth S." w:date="2021-11-01T19:40:00Z">
        <w:r w:rsidR="004B092C" w:rsidDel="00584FA5">
          <w:rPr>
            <w:rFonts w:asciiTheme="majorBidi" w:hAnsiTheme="majorBidi" w:cstheme="majorBidi"/>
          </w:rPr>
          <w:delText>e current work presented here</w:delText>
        </w:r>
        <w:r w:rsidR="00904FEE" w:rsidDel="00584FA5">
          <w:rPr>
            <w:rFonts w:asciiTheme="majorBidi" w:hAnsiTheme="majorBidi" w:cstheme="majorBidi"/>
          </w:rPr>
          <w:delText>, we extend</w:delText>
        </w:r>
        <w:r w:rsidR="00654068" w:rsidDel="00584FA5">
          <w:rPr>
            <w:rFonts w:asciiTheme="majorBidi" w:hAnsiTheme="majorBidi" w:cstheme="majorBidi"/>
          </w:rPr>
          <w:delText xml:space="preserve"> </w:delText>
        </w:r>
        <w:r w:rsidR="004B092C" w:rsidDel="00584FA5">
          <w:rPr>
            <w:rFonts w:asciiTheme="majorBidi" w:hAnsiTheme="majorBidi" w:cstheme="majorBidi"/>
          </w:rPr>
          <w:delText xml:space="preserve">the </w:delText>
        </w:r>
        <w:r w:rsidR="00555CCB" w:rsidDel="00584FA5">
          <w:rPr>
            <w:rFonts w:asciiTheme="majorBidi" w:hAnsiTheme="majorBidi" w:cstheme="majorBidi"/>
          </w:rPr>
          <w:delText xml:space="preserve">model further by adding a </w:delText>
        </w:r>
        <w:r w:rsidR="005F5DC4" w:rsidDel="00584FA5">
          <w:rPr>
            <w:rFonts w:asciiTheme="majorBidi" w:hAnsiTheme="majorBidi" w:cstheme="majorBidi"/>
          </w:rPr>
          <w:delText>module of LV growth</w:delText>
        </w:r>
        <w:r w:rsidR="004B092C" w:rsidDel="00584FA5">
          <w:rPr>
            <w:rFonts w:asciiTheme="majorBidi" w:hAnsiTheme="majorBidi" w:cstheme="majorBidi"/>
          </w:rPr>
          <w:delText>, which</w:delText>
        </w:r>
        <w:r w:rsidR="00683056" w:rsidDel="00584FA5">
          <w:rPr>
            <w:rFonts w:asciiTheme="majorBidi" w:hAnsiTheme="majorBidi" w:cstheme="majorBidi"/>
          </w:rPr>
          <w:delText xml:space="preserve"> simulates</w:delText>
        </w:r>
        <w:r w:rsidR="004761DE" w:rsidDel="00584FA5">
          <w:rPr>
            <w:rFonts w:asciiTheme="majorBidi" w:hAnsiTheme="majorBidi" w:cstheme="majorBidi"/>
          </w:rPr>
          <w:delText xml:space="preserve"> both</w:delText>
        </w:r>
        <w:r w:rsidR="00683056" w:rsidDel="00584FA5">
          <w:rPr>
            <w:rFonts w:asciiTheme="majorBidi" w:hAnsiTheme="majorBidi" w:cstheme="majorBidi"/>
          </w:rPr>
          <w:delText xml:space="preserve"> </w:delText>
        </w:r>
        <w:r w:rsidR="002054FF" w:rsidDel="00584FA5">
          <w:rPr>
            <w:rFonts w:asciiTheme="majorBidi" w:hAnsiTheme="majorBidi" w:cstheme="majorBidi"/>
          </w:rPr>
          <w:delText xml:space="preserve">concentric growth (wall thickening) and </w:delText>
        </w:r>
        <w:r w:rsidR="00DE771F" w:rsidDel="00584FA5">
          <w:rPr>
            <w:rFonts w:asciiTheme="majorBidi" w:hAnsiTheme="majorBidi" w:cstheme="majorBidi"/>
          </w:rPr>
          <w:delText>eccentric growth (</w:delText>
        </w:r>
        <w:r w:rsidR="004378A9" w:rsidDel="00584FA5">
          <w:rPr>
            <w:rFonts w:asciiTheme="majorBidi" w:hAnsiTheme="majorBidi" w:cstheme="majorBidi"/>
          </w:rPr>
          <w:delText>chamber</w:delText>
        </w:r>
        <w:r w:rsidR="002054FF" w:rsidDel="00584FA5">
          <w:rPr>
            <w:rFonts w:asciiTheme="majorBidi" w:hAnsiTheme="majorBidi" w:cstheme="majorBidi"/>
          </w:rPr>
          <w:delText xml:space="preserve"> </w:delText>
        </w:r>
        <w:r w:rsidR="004378A9" w:rsidDel="00584FA5">
          <w:rPr>
            <w:rFonts w:asciiTheme="majorBidi" w:hAnsiTheme="majorBidi" w:cstheme="majorBidi"/>
          </w:rPr>
          <w:delText>dilation</w:delText>
        </w:r>
        <w:r w:rsidR="002054FF" w:rsidDel="00584FA5">
          <w:rPr>
            <w:rFonts w:asciiTheme="majorBidi" w:hAnsiTheme="majorBidi" w:cstheme="majorBidi"/>
          </w:rPr>
          <w:delText>)</w:delText>
        </w:r>
      </w:del>
      <w:ins w:id="16" w:author="Campbell, Kenneth S." w:date="2021-11-01T19:40:00Z">
        <w:r w:rsidR="00584FA5">
          <w:rPr>
            <w:rFonts w:asciiTheme="majorBidi" w:hAnsiTheme="majorBidi" w:cstheme="majorBidi"/>
          </w:rPr>
          <w:t xml:space="preserve"> driven by cell</w:t>
        </w:r>
      </w:ins>
      <w:ins w:id="17" w:author="Campbell, Kenneth S." w:date="2021-11-01T19:42:00Z">
        <w:r w:rsidR="00584FA5">
          <w:rPr>
            <w:rFonts w:asciiTheme="majorBidi" w:hAnsiTheme="majorBidi" w:cstheme="majorBidi"/>
          </w:rPr>
          <w:t xml:space="preserve"> and molecular-</w:t>
        </w:r>
      </w:ins>
      <w:ins w:id="18" w:author="Campbell, Kenneth S." w:date="2021-11-01T19:40:00Z">
        <w:r w:rsidR="00584FA5">
          <w:rPr>
            <w:rFonts w:asciiTheme="majorBidi" w:hAnsiTheme="majorBidi" w:cstheme="majorBidi"/>
          </w:rPr>
          <w:t>level signals</w:t>
        </w:r>
      </w:ins>
      <w:r w:rsidR="005519C4">
        <w:rPr>
          <w:rFonts w:asciiTheme="majorBidi" w:hAnsiTheme="majorBidi" w:cstheme="majorBidi"/>
        </w:rPr>
        <w:t xml:space="preserve">. </w:t>
      </w:r>
      <w:ins w:id="19" w:author="Campbell, Kenneth S." w:date="2021-11-01T19:42:00Z">
        <w:r w:rsidR="00584FA5">
          <w:rPr>
            <w:rFonts w:asciiTheme="majorBidi" w:hAnsiTheme="majorBidi" w:cstheme="majorBidi"/>
          </w:rPr>
          <w:t xml:space="preserve">Specifically, concentric growth is controlled by </w:t>
        </w:r>
      </w:ins>
      <w:ins w:id="20" w:author="Campbell, Kenneth S." w:date="2021-11-01T19:43:00Z">
        <w:r w:rsidR="00D23B8C">
          <w:rPr>
            <w:rFonts w:asciiTheme="majorBidi" w:hAnsiTheme="majorBidi" w:cstheme="majorBidi"/>
          </w:rPr>
          <w:t>t</w:t>
        </w:r>
      </w:ins>
      <w:ins w:id="21" w:author="Campbell, Kenneth S." w:date="2021-11-01T19:44:00Z">
        <w:r w:rsidR="00D23B8C">
          <w:rPr>
            <w:rFonts w:asciiTheme="majorBidi" w:hAnsiTheme="majorBidi" w:cstheme="majorBidi"/>
          </w:rPr>
          <w:t xml:space="preserve">he normalized </w:t>
        </w:r>
      </w:ins>
      <w:ins w:id="22" w:author="Campbell, Kenneth S." w:date="2021-11-01T19:42:00Z">
        <w:r w:rsidR="00584FA5">
          <w:rPr>
            <w:rFonts w:asciiTheme="majorBidi" w:hAnsiTheme="majorBidi" w:cstheme="majorBidi"/>
          </w:rPr>
          <w:t xml:space="preserve">myosin ATPase </w:t>
        </w:r>
      </w:ins>
      <w:ins w:id="23" w:author="Campbell, Kenneth S." w:date="2021-11-01T19:44:00Z">
        <w:r w:rsidR="00D23B8C">
          <w:rPr>
            <w:rFonts w:asciiTheme="majorBidi" w:hAnsiTheme="majorBidi" w:cstheme="majorBidi"/>
          </w:rPr>
          <w:t>(expressed as W kg</w:t>
        </w:r>
        <w:r w:rsidR="00D23B8C">
          <w:rPr>
            <w:rFonts w:asciiTheme="majorBidi" w:hAnsiTheme="majorBidi" w:cstheme="majorBidi"/>
            <w:vertAlign w:val="superscript"/>
          </w:rPr>
          <w:t>-1</w:t>
        </w:r>
        <w:r w:rsidR="00D23B8C">
          <w:rPr>
            <w:rFonts w:asciiTheme="majorBidi" w:hAnsiTheme="majorBidi" w:cstheme="majorBidi"/>
          </w:rPr>
          <w:t>) while eccentric growth responds to intracellular passive stress.</w:t>
        </w:r>
      </w:ins>
      <w:del w:id="24" w:author="Campbell, Kenneth S." w:date="2021-11-01T19:44:00Z">
        <w:r w:rsidR="00F74CF8" w:rsidDel="00D23B8C">
          <w:rPr>
            <w:rFonts w:asciiTheme="majorBidi" w:hAnsiTheme="majorBidi" w:cstheme="majorBidi"/>
          </w:rPr>
          <w:delText xml:space="preserve">The new module </w:delText>
        </w:r>
        <w:r w:rsidR="004B092C" w:rsidDel="00D23B8C">
          <w:rPr>
            <w:rFonts w:asciiTheme="majorBidi" w:hAnsiTheme="majorBidi" w:cstheme="majorBidi"/>
          </w:rPr>
          <w:delText>utilizes</w:delText>
        </w:r>
        <w:r w:rsidR="00F74CF8" w:rsidDel="00D23B8C">
          <w:rPr>
            <w:rFonts w:asciiTheme="majorBidi" w:hAnsiTheme="majorBidi" w:cstheme="majorBidi"/>
          </w:rPr>
          <w:delText xml:space="preserve"> a </w:delText>
        </w:r>
        <w:r w:rsidR="00E35210" w:rsidDel="00D23B8C">
          <w:rPr>
            <w:rFonts w:asciiTheme="majorBidi" w:hAnsiTheme="majorBidi" w:cstheme="majorBidi"/>
          </w:rPr>
          <w:delText>molecular-level metabolic mechanism, myosin ATPase per myofibrillar</w:delText>
        </w:r>
        <w:r w:rsidR="004B092C" w:rsidRPr="004B092C" w:rsidDel="00D23B8C">
          <w:rPr>
            <w:rFonts w:asciiTheme="majorBidi" w:hAnsiTheme="majorBidi" w:cstheme="majorBidi"/>
          </w:rPr>
          <w:delText xml:space="preserve"> </w:delText>
        </w:r>
        <w:r w:rsidR="004B092C" w:rsidDel="00D23B8C">
          <w:rPr>
            <w:rFonts w:asciiTheme="majorBidi" w:hAnsiTheme="majorBidi" w:cstheme="majorBidi"/>
          </w:rPr>
          <w:delText>volume</w:delText>
        </w:r>
        <w:r w:rsidR="00E35210" w:rsidDel="00D23B8C">
          <w:rPr>
            <w:rFonts w:asciiTheme="majorBidi" w:hAnsiTheme="majorBidi" w:cstheme="majorBidi"/>
          </w:rPr>
          <w:delText xml:space="preserve">, </w:delText>
        </w:r>
        <w:r w:rsidR="00746F3F" w:rsidDel="00D23B8C">
          <w:rPr>
            <w:rFonts w:asciiTheme="majorBidi" w:hAnsiTheme="majorBidi" w:cstheme="majorBidi"/>
          </w:rPr>
          <w:delText xml:space="preserve">as the driving signal for concentric </w:delText>
        </w:r>
        <w:r w:rsidR="000E39EE" w:rsidDel="00D23B8C">
          <w:rPr>
            <w:rFonts w:asciiTheme="majorBidi" w:hAnsiTheme="majorBidi" w:cstheme="majorBidi"/>
          </w:rPr>
          <w:delText>growth</w:delText>
        </w:r>
        <w:r w:rsidR="004B092C" w:rsidDel="00D23B8C">
          <w:rPr>
            <w:rFonts w:asciiTheme="majorBidi" w:hAnsiTheme="majorBidi" w:cstheme="majorBidi"/>
          </w:rPr>
          <w:delText>, while</w:delText>
        </w:r>
        <w:r w:rsidR="00746F3F" w:rsidDel="00D23B8C">
          <w:rPr>
            <w:rFonts w:asciiTheme="majorBidi" w:hAnsiTheme="majorBidi" w:cstheme="majorBidi"/>
          </w:rPr>
          <w:delText xml:space="preserve"> </w:delText>
        </w:r>
        <w:r w:rsidR="006E245F" w:rsidDel="00D23B8C">
          <w:rPr>
            <w:rFonts w:asciiTheme="majorBidi" w:hAnsiTheme="majorBidi" w:cstheme="majorBidi"/>
          </w:rPr>
          <w:delText>the eccentric growth was driven by in</w:delText>
        </w:r>
        <w:r w:rsidR="005128C6" w:rsidDel="00D23B8C">
          <w:rPr>
            <w:rFonts w:asciiTheme="majorBidi" w:hAnsiTheme="majorBidi" w:cstheme="majorBidi"/>
          </w:rPr>
          <w:delText>tracellular passive stress in</w:delText>
        </w:r>
        <w:r w:rsidR="004B092C" w:rsidDel="00D23B8C">
          <w:rPr>
            <w:rFonts w:asciiTheme="majorBidi" w:hAnsiTheme="majorBidi" w:cstheme="majorBidi"/>
          </w:rPr>
          <w:delText xml:space="preserve"> the</w:delText>
        </w:r>
        <w:r w:rsidR="005128C6" w:rsidDel="00D23B8C">
          <w:rPr>
            <w:rFonts w:asciiTheme="majorBidi" w:hAnsiTheme="majorBidi" w:cstheme="majorBidi"/>
          </w:rPr>
          <w:delText xml:space="preserve"> half-sarcomeres.</w:delText>
        </w:r>
      </w:del>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del w:id="25" w:author="Campbell, Kenneth S." w:date="2021-11-01T19:45:00Z">
        <w:r w:rsidR="004B092C" w:rsidDel="00D23B8C">
          <w:rPr>
            <w:rFonts w:asciiTheme="majorBidi" w:hAnsiTheme="majorBidi" w:cstheme="majorBidi"/>
          </w:rPr>
          <w:delText xml:space="preserve">was able to </w:delText>
        </w:r>
        <w:r w:rsidR="0062344A" w:rsidDel="00D23B8C">
          <w:rPr>
            <w:rFonts w:asciiTheme="majorBidi" w:hAnsiTheme="majorBidi" w:cstheme="majorBidi"/>
          </w:rPr>
          <w:delText>predict</w:delText>
        </w:r>
      </w:del>
      <w:ins w:id="26" w:author="Campbell, Kenneth S." w:date="2021-11-01T19:45:00Z">
        <w:r w:rsidR="00D23B8C">
          <w:rPr>
            <w:rFonts w:asciiTheme="majorBidi" w:hAnsiTheme="majorBidi" w:cstheme="majorBidi"/>
          </w:rPr>
          <w:t>reproduced</w:t>
        </w:r>
      </w:ins>
      <w:r w:rsidR="0062344A">
        <w:rPr>
          <w:rFonts w:asciiTheme="majorBidi" w:hAnsiTheme="majorBidi" w:cstheme="majorBidi"/>
        </w:rPr>
        <w:t xml:space="preserve"> </w:t>
      </w:r>
      <w:ins w:id="27" w:author="Campbell, Kenneth S." w:date="2021-11-01T19:45:00Z">
        <w:r w:rsidR="00D23B8C">
          <w:rPr>
            <w:rFonts w:asciiTheme="majorBidi" w:hAnsiTheme="majorBidi" w:cstheme="majorBidi"/>
          </w:rPr>
          <w:t xml:space="preserve">clinical measures of </w:t>
        </w:r>
      </w:ins>
      <w:r w:rsidR="007A203E">
        <w:rPr>
          <w:rFonts w:asciiTheme="majorBidi" w:hAnsiTheme="majorBidi" w:cstheme="majorBidi"/>
        </w:rPr>
        <w:t xml:space="preserve">LV growth </w:t>
      </w:r>
      <w:r w:rsidR="000E39EE">
        <w:rPr>
          <w:rFonts w:asciiTheme="majorBidi" w:hAnsiTheme="majorBidi" w:cstheme="majorBidi"/>
        </w:rPr>
        <w:t xml:space="preserve">in </w:t>
      </w:r>
      <w:del w:id="28" w:author="Campbell, Kenneth S." w:date="2021-11-01T19:45:00Z">
        <w:r w:rsidR="000E39EE" w:rsidDel="00D23B8C">
          <w:rPr>
            <w:rFonts w:asciiTheme="majorBidi" w:hAnsiTheme="majorBidi" w:cstheme="majorBidi"/>
          </w:rPr>
          <w:delText xml:space="preserve">response to </w:delText>
        </w:r>
      </w:del>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(AS), </w:t>
      </w:r>
      <w:r w:rsidR="00980331">
        <w:rPr>
          <w:rFonts w:asciiTheme="majorBidi" w:hAnsiTheme="majorBidi" w:cstheme="majorBidi"/>
        </w:rPr>
        <w:t>m</w:t>
      </w:r>
      <w:r w:rsidR="00EC047A">
        <w:rPr>
          <w:rFonts w:asciiTheme="majorBidi" w:hAnsiTheme="majorBidi" w:cstheme="majorBidi"/>
        </w:rPr>
        <w:t>itral regurgitation (MR), and aortic regurgitation (AR)</w:t>
      </w:r>
      <w:del w:id="29" w:author="Campbell, Kenneth S." w:date="2021-11-01T19:45:00Z">
        <w:r w:rsidR="0062344A" w:rsidDel="00D23B8C">
          <w:rPr>
            <w:rFonts w:asciiTheme="majorBidi" w:hAnsiTheme="majorBidi" w:cstheme="majorBidi"/>
          </w:rPr>
          <w:delText xml:space="preserve">, </w:delText>
        </w:r>
        <w:r w:rsidR="004B092C" w:rsidDel="00D23B8C">
          <w:rPr>
            <w:rFonts w:asciiTheme="majorBidi" w:hAnsiTheme="majorBidi" w:cstheme="majorBidi"/>
          </w:rPr>
          <w:delText>which were in</w:delText>
        </w:r>
        <w:r w:rsidR="00B96591" w:rsidDel="00D23B8C">
          <w:rPr>
            <w:rFonts w:asciiTheme="majorBidi" w:hAnsiTheme="majorBidi" w:cstheme="majorBidi"/>
          </w:rPr>
          <w:delText xml:space="preserve"> agreement with </w:delText>
        </w:r>
        <w:r w:rsidR="00F555C0" w:rsidDel="00D23B8C">
          <w:rPr>
            <w:rFonts w:asciiTheme="majorBidi" w:hAnsiTheme="majorBidi" w:cstheme="majorBidi"/>
          </w:rPr>
          <w:delText>clinical</w:delText>
        </w:r>
        <w:r w:rsidR="00B96591" w:rsidDel="00D23B8C">
          <w:rPr>
            <w:rFonts w:asciiTheme="majorBidi" w:hAnsiTheme="majorBidi" w:cstheme="majorBidi"/>
          </w:rPr>
          <w:delText xml:space="preserve"> patient data</w:delText>
        </w:r>
        <w:r w:rsidR="004B092C" w:rsidDel="00D23B8C">
          <w:rPr>
            <w:rFonts w:asciiTheme="majorBidi" w:hAnsiTheme="majorBidi" w:cstheme="majorBidi"/>
          </w:rPr>
          <w:delText xml:space="preserve"> </w:delText>
        </w:r>
        <w:r w:rsidR="006A071F" w:rsidDel="00D23B8C">
          <w:rPr>
            <w:rFonts w:asciiTheme="majorBidi" w:hAnsiTheme="majorBidi" w:cstheme="majorBidi"/>
          </w:rPr>
          <w:delText>compiled</w:delText>
        </w:r>
        <w:r w:rsidR="004B092C" w:rsidDel="00D23B8C">
          <w:rPr>
            <w:rFonts w:asciiTheme="majorBidi" w:hAnsiTheme="majorBidi" w:cstheme="majorBidi"/>
          </w:rPr>
          <w:delText xml:space="preserve"> from the literature</w:delText>
        </w:r>
      </w:del>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the </w:t>
      </w:r>
      <w:del w:id="30" w:author="Campbell, Kenneth S." w:date="2021-11-01T19:46:00Z">
        <w:r w:rsidR="00F555C0" w:rsidDel="00D23B8C">
          <w:rPr>
            <w:rFonts w:asciiTheme="majorBidi" w:hAnsiTheme="majorBidi" w:cstheme="majorBidi"/>
          </w:rPr>
          <w:delText xml:space="preserve">new </w:delText>
        </w:r>
        <w:r w:rsidR="003E489C" w:rsidDel="00D23B8C">
          <w:rPr>
            <w:rFonts w:asciiTheme="majorBidi" w:hAnsiTheme="majorBidi" w:cstheme="majorBidi"/>
          </w:rPr>
          <w:delText xml:space="preserve">framework </w:delText>
        </w:r>
        <w:r w:rsidR="00402155" w:rsidDel="00D23B8C">
          <w:rPr>
            <w:rFonts w:asciiTheme="majorBidi" w:hAnsiTheme="majorBidi" w:cstheme="majorBidi"/>
          </w:rPr>
          <w:delText xml:space="preserve">fully </w:delText>
        </w:r>
      </w:del>
      <w:ins w:id="31" w:author="Campbell, Kenneth S." w:date="2021-11-01T19:46:00Z">
        <w:r w:rsidR="00D23B8C">
          <w:rPr>
            <w:rFonts w:asciiTheme="majorBidi" w:hAnsiTheme="majorBidi" w:cstheme="majorBidi"/>
          </w:rPr>
          <w:t xml:space="preserve">model </w:t>
        </w:r>
      </w:ins>
      <w:r w:rsidR="00402155">
        <w:rPr>
          <w:rFonts w:asciiTheme="majorBidi" w:hAnsiTheme="majorBidi" w:cstheme="majorBidi"/>
        </w:rPr>
        <w:t>re</w:t>
      </w:r>
      <w:ins w:id="32" w:author="Campbell, Kenneth S." w:date="2021-11-01T19:46:00Z">
        <w:r w:rsidR="00D23B8C">
          <w:rPr>
            <w:rFonts w:asciiTheme="majorBidi" w:hAnsiTheme="majorBidi" w:cstheme="majorBidi"/>
          </w:rPr>
          <w:t>gained</w:t>
        </w:r>
      </w:ins>
      <w:del w:id="33" w:author="Campbell, Kenneth S." w:date="2021-11-01T19:46:00Z">
        <w:r w:rsidR="00402155" w:rsidDel="00D23B8C">
          <w:rPr>
            <w:rFonts w:asciiTheme="majorBidi" w:hAnsiTheme="majorBidi" w:cstheme="majorBidi"/>
          </w:rPr>
          <w:delText>cover</w:delText>
        </w:r>
        <w:r w:rsidR="00C0488B" w:rsidDel="00D23B8C">
          <w:rPr>
            <w:rFonts w:asciiTheme="majorBidi" w:hAnsiTheme="majorBidi" w:cstheme="majorBidi"/>
          </w:rPr>
          <w:delText>ed</w:delText>
        </w:r>
        <w:r w:rsidR="00402155" w:rsidDel="00D23B8C">
          <w:rPr>
            <w:rFonts w:asciiTheme="majorBidi" w:hAnsiTheme="majorBidi" w:cstheme="majorBidi"/>
          </w:rPr>
          <w:delText xml:space="preserve"> the</w:delText>
        </w:r>
      </w:del>
      <w:r w:rsidR="00402155">
        <w:rPr>
          <w:rFonts w:asciiTheme="majorBidi" w:hAnsiTheme="majorBidi" w:cstheme="majorBidi"/>
        </w:rPr>
        <w:t xml:space="preserve"> LV size and function (reversal of growth) </w:t>
      </w:r>
      <w:r w:rsidR="00482EB4">
        <w:rPr>
          <w:rFonts w:asciiTheme="majorBidi" w:hAnsiTheme="majorBidi" w:cstheme="majorBidi"/>
        </w:rPr>
        <w:t xml:space="preserve">for all </w:t>
      </w:r>
      <w:r w:rsidR="00B47CB4">
        <w:rPr>
          <w:rFonts w:asciiTheme="majorBidi" w:hAnsiTheme="majorBidi" w:cstheme="majorBidi"/>
        </w:rPr>
        <w:t xml:space="preserve">of the </w:t>
      </w:r>
      <w:r w:rsidR="00482EB4">
        <w:rPr>
          <w:rFonts w:asciiTheme="majorBidi" w:hAnsiTheme="majorBidi" w:cstheme="majorBidi"/>
        </w:rPr>
        <w:t xml:space="preserve">valvular disorders </w:t>
      </w:r>
      <w:r w:rsidR="00402155">
        <w:rPr>
          <w:rFonts w:asciiTheme="majorBidi" w:hAnsiTheme="majorBidi" w:cstheme="majorBidi"/>
        </w:rPr>
        <w:t xml:space="preserve">when </w:t>
      </w:r>
      <w:r w:rsidR="00BA6225">
        <w:rPr>
          <w:rFonts w:asciiTheme="majorBidi" w:hAnsiTheme="majorBidi" w:cstheme="majorBidi"/>
        </w:rPr>
        <w:t xml:space="preserve">the </w:t>
      </w:r>
      <w:del w:id="34" w:author="Campbell, Kenneth S." w:date="2021-11-01T19:46:00Z">
        <w:r w:rsidR="00FA3717" w:rsidDel="00D23B8C">
          <w:rPr>
            <w:rFonts w:asciiTheme="majorBidi" w:hAnsiTheme="majorBidi" w:cstheme="majorBidi"/>
          </w:rPr>
          <w:delText>underlying</w:delText>
        </w:r>
        <w:r w:rsidR="0027144D" w:rsidDel="00D23B8C">
          <w:rPr>
            <w:rFonts w:asciiTheme="majorBidi" w:hAnsiTheme="majorBidi" w:cstheme="majorBidi"/>
          </w:rPr>
          <w:delText xml:space="preserve"> </w:delText>
        </w:r>
      </w:del>
      <w:r w:rsidR="00B47CB4">
        <w:rPr>
          <w:rFonts w:asciiTheme="majorBidi" w:hAnsiTheme="majorBidi" w:cstheme="majorBidi"/>
        </w:rPr>
        <w:t>disease</w:t>
      </w:r>
      <w:ins w:id="35" w:author="Campbell, Kenneth S." w:date="2021-11-01T19:46:00Z">
        <w:r w:rsidR="00D23B8C">
          <w:rPr>
            <w:rFonts w:asciiTheme="majorBidi" w:hAnsiTheme="majorBidi" w:cstheme="majorBidi"/>
          </w:rPr>
          <w:t>-mimicking</w:t>
        </w:r>
      </w:ins>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 xml:space="preserve">the </w:t>
      </w:r>
      <w:ins w:id="36" w:author="Campbell, Kenneth S." w:date="2021-11-01T19:47:00Z">
        <w:r w:rsidR="00D23B8C">
          <w:rPr>
            <w:rFonts w:asciiTheme="majorBidi" w:hAnsiTheme="majorBidi" w:cstheme="majorBidi"/>
          </w:rPr>
          <w:t>cal</w:t>
        </w:r>
      </w:ins>
      <w:ins w:id="37" w:author="Campbell, Kenneth S." w:date="2021-11-01T19:48:00Z">
        <w:r w:rsidR="00D23B8C">
          <w:rPr>
            <w:rFonts w:asciiTheme="majorBidi" w:hAnsiTheme="majorBidi" w:cstheme="majorBidi"/>
          </w:rPr>
          <w:t xml:space="preserve">culations suggest that </w:t>
        </w:r>
      </w:ins>
      <w:del w:id="38" w:author="Campbell, Kenneth S." w:date="2021-11-01T19:48:00Z">
        <w:r w:rsidR="00976922" w:rsidDel="00D23B8C">
          <w:rPr>
            <w:rFonts w:asciiTheme="majorBidi" w:hAnsiTheme="majorBidi" w:cstheme="majorBidi"/>
          </w:rPr>
          <w:delText xml:space="preserve">results of this study suggest that </w:delText>
        </w:r>
      </w:del>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del w:id="39" w:author="Campbell, Kenneth S." w:date="2021-11-01T19:47:00Z">
        <w:r w:rsidR="00232125" w:rsidDel="00D23B8C">
          <w:rPr>
            <w:rFonts w:asciiTheme="majorBidi" w:hAnsiTheme="majorBidi" w:cstheme="majorBidi"/>
          </w:rPr>
          <w:delText>per</w:delText>
        </w:r>
      </w:del>
      <w:ins w:id="40" w:author="Campbell, Kenneth S." w:date="2021-11-01T19:47:00Z">
        <w:r w:rsidR="00D23B8C">
          <w:rPr>
            <w:rFonts w:asciiTheme="majorBidi" w:hAnsiTheme="majorBidi" w:cstheme="majorBidi"/>
          </w:rPr>
          <w:t xml:space="preserve">normalized to </w:t>
        </w:r>
      </w:ins>
      <w:del w:id="41" w:author="Campbell, Kenneth S." w:date="2021-11-01T19:47:00Z">
        <w:r w:rsidR="00232125" w:rsidRPr="00232125" w:rsidDel="00D23B8C">
          <w:rPr>
            <w:rFonts w:asciiTheme="majorBidi" w:hAnsiTheme="majorBidi" w:cstheme="majorBidi"/>
          </w:rPr>
          <w:delText xml:space="preserve"> </w:delText>
        </w:r>
      </w:del>
      <w:r w:rsidR="00232125">
        <w:rPr>
          <w:rFonts w:asciiTheme="majorBidi" w:hAnsiTheme="majorBidi" w:cstheme="majorBidi"/>
        </w:rPr>
        <w:t>myofibrillar</w:t>
      </w:r>
      <w:r w:rsidR="009C4B05">
        <w:rPr>
          <w:rFonts w:asciiTheme="majorBidi" w:hAnsiTheme="majorBidi" w:cstheme="majorBidi"/>
        </w:rPr>
        <w:t xml:space="preserve"> </w:t>
      </w:r>
      <w:ins w:id="42" w:author="Campbell, Kenneth S." w:date="2021-11-01T19:47:00Z">
        <w:r w:rsidR="00D23B8C">
          <w:rPr>
            <w:rFonts w:asciiTheme="majorBidi" w:hAnsiTheme="majorBidi" w:cstheme="majorBidi"/>
          </w:rPr>
          <w:t>mass</w:t>
        </w:r>
      </w:ins>
      <w:del w:id="43" w:author="Campbell, Kenneth S." w:date="2021-11-01T19:47:00Z">
        <w:r w:rsidR="00C0488B" w:rsidDel="00D23B8C">
          <w:rPr>
            <w:rFonts w:asciiTheme="majorBidi" w:hAnsiTheme="majorBidi" w:cstheme="majorBidi"/>
          </w:rPr>
          <w:delText>volume</w:delText>
        </w:r>
      </w:del>
      <w:r w:rsidR="00C0488B">
        <w:rPr>
          <w:rFonts w:asciiTheme="majorBidi" w:hAnsiTheme="majorBidi" w:cstheme="majorBidi"/>
        </w:rPr>
        <w:t xml:space="preserv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w:t>
      </w:r>
      <w:del w:id="44" w:author="Campbell, Kenneth S." w:date="2021-11-01T19:47:00Z">
        <w:r w:rsidR="00815846" w:rsidDel="00D23B8C">
          <w:rPr>
            <w:rFonts w:asciiTheme="majorBidi" w:hAnsiTheme="majorBidi" w:cstheme="majorBidi"/>
          </w:rPr>
          <w:delText xml:space="preserve">in half-sarcomeres </w:delText>
        </w:r>
      </w:del>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ins w:id="45" w:author="Campbell, Kenneth S." w:date="2021-11-01T19:48:00Z">
        <w:r w:rsidR="00D23B8C">
          <w:rPr>
            <w:rFonts w:asciiTheme="majorBidi" w:hAnsiTheme="majorBidi" w:cstheme="majorBidi"/>
          </w:rPr>
          <w:t>to drive concentric and eccentric growth in simulations of</w:t>
        </w:r>
      </w:ins>
      <w:del w:id="46" w:author="Campbell, Kenneth S." w:date="2021-11-01T19:48:00Z">
        <w:r w:rsidR="00C0488B" w:rsidDel="00D23B8C">
          <w:rPr>
            <w:rFonts w:asciiTheme="majorBidi" w:hAnsiTheme="majorBidi" w:cstheme="majorBidi"/>
          </w:rPr>
          <w:delText>as the</w:delText>
        </w:r>
        <w:r w:rsidR="00232169" w:rsidDel="00D23B8C">
          <w:rPr>
            <w:rFonts w:asciiTheme="majorBidi" w:hAnsiTheme="majorBidi" w:cstheme="majorBidi"/>
          </w:rPr>
          <w:delText xml:space="preserve"> driving signal</w:delText>
        </w:r>
        <w:r w:rsidR="00815846" w:rsidDel="00D23B8C">
          <w:rPr>
            <w:rFonts w:asciiTheme="majorBidi" w:hAnsiTheme="majorBidi" w:cstheme="majorBidi"/>
          </w:rPr>
          <w:delText>s</w:delText>
        </w:r>
        <w:r w:rsidR="00232169" w:rsidDel="00D23B8C">
          <w:rPr>
            <w:rFonts w:asciiTheme="majorBidi" w:hAnsiTheme="majorBidi" w:cstheme="majorBidi"/>
          </w:rPr>
          <w:delText xml:space="preserve"> </w:delText>
        </w:r>
        <w:r w:rsidR="007C7184" w:rsidDel="00D23B8C">
          <w:rPr>
            <w:rFonts w:asciiTheme="majorBidi" w:hAnsiTheme="majorBidi" w:cstheme="majorBidi"/>
          </w:rPr>
          <w:delText xml:space="preserve">for </w:delText>
        </w:r>
        <w:r w:rsidR="00815846" w:rsidDel="00D23B8C">
          <w:rPr>
            <w:rFonts w:asciiTheme="majorBidi" w:hAnsiTheme="majorBidi" w:cstheme="majorBidi"/>
          </w:rPr>
          <w:delText xml:space="preserve">concentric and eccentric growth, </w:delText>
        </w:r>
        <w:r w:rsidR="00B47CB4" w:rsidDel="00D23B8C">
          <w:rPr>
            <w:rFonts w:asciiTheme="majorBidi" w:hAnsiTheme="majorBidi" w:cstheme="majorBidi"/>
          </w:rPr>
          <w:delText>in response to</w:delText>
        </w:r>
      </w:del>
      <w:r w:rsidR="00B47CB4">
        <w:rPr>
          <w:rFonts w:asciiTheme="majorBidi" w:hAnsiTheme="majorBidi" w:cstheme="majorBidi"/>
        </w:rPr>
        <w:t xml:space="preserve"> pressure and volume overload</w:t>
      </w:r>
      <w:r w:rsidR="00815846">
        <w:rPr>
          <w:rFonts w:asciiTheme="majorBidi" w:hAnsiTheme="majorBidi" w:cstheme="majorBidi"/>
        </w:rPr>
        <w:t>.</w:t>
      </w:r>
      <w:del w:id="47" w:author="Campbell, Kenneth S." w:date="2021-11-01T19:48:00Z">
        <w:r w:rsidR="00815846" w:rsidDel="00D23B8C">
          <w:rPr>
            <w:rFonts w:asciiTheme="majorBidi" w:hAnsiTheme="majorBidi" w:cstheme="majorBidi"/>
          </w:rPr>
          <w:delText xml:space="preserve"> </w:delText>
        </w:r>
        <w:r w:rsidR="007C7184" w:rsidDel="00D23B8C">
          <w:rPr>
            <w:rFonts w:asciiTheme="majorBidi" w:hAnsiTheme="majorBidi" w:cstheme="majorBidi"/>
          </w:rPr>
          <w:delText xml:space="preserve"> </w:delText>
        </w:r>
      </w:del>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507E15CD"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r>
        <w:rPr>
          <w:rFonts w:asciiTheme="majorBidi" w:hAnsiTheme="majorBidi" w:cstheme="majorBidi"/>
          <w:szCs w:val="24"/>
        </w:rPr>
        <w:t>is able to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 and/</w:t>
      </w:r>
      <w:r w:rsidR="004F031C" w:rsidRPr="00B95524">
        <w:rPr>
          <w:rFonts w:asciiTheme="majorBidi" w:hAnsiTheme="majorBidi" w:cstheme="majorBidi"/>
          <w:szCs w:val="24"/>
        </w:rPr>
        <w:t>or mutat</w:t>
      </w:r>
      <w:r>
        <w:rPr>
          <w:rFonts w:asciiTheme="majorBidi" w:hAnsiTheme="majorBidi" w:cstheme="majorBidi"/>
          <w:szCs w:val="24"/>
        </w:rPr>
        <w:t>ions to</w:t>
      </w:r>
      <w:r w:rsidR="004F031C" w:rsidRPr="00B95524">
        <w:rPr>
          <w:rFonts w:asciiTheme="majorBidi" w:hAnsiTheme="majorBidi" w:cstheme="majorBidi"/>
          <w:szCs w:val="24"/>
        </w:rPr>
        <w:t xml:space="preserve"> </w:t>
      </w:r>
      <w:proofErr w:type="spellStart"/>
      <w:r w:rsidR="004F031C" w:rsidRPr="00B95524">
        <w:rPr>
          <w:rFonts w:asciiTheme="majorBidi" w:hAnsiTheme="majorBidi" w:cstheme="majorBidi"/>
          <w:szCs w:val="24"/>
        </w:rPr>
        <w:t>sarcomeric</w:t>
      </w:r>
      <w:proofErr w:type="spellEnd"/>
      <w:r w:rsidR="004F031C" w:rsidRPr="00B95524">
        <w:rPr>
          <w:rFonts w:asciiTheme="majorBidi" w:hAnsiTheme="majorBidi" w:cstheme="majorBidi"/>
          <w:szCs w:val="24"/>
        </w:rPr>
        <w:t xml:space="preserve"> </w:t>
      </w:r>
      <w:r w:rsidR="00892C58" w:rsidRPr="00B95524">
        <w:rPr>
          <w:rFonts w:asciiTheme="majorBidi" w:hAnsiTheme="majorBidi" w:cstheme="majorBidi"/>
          <w:szCs w:val="24"/>
        </w:rPr>
        <w:t>proteins</w:t>
      </w:r>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A2651B" w:rsidRPr="00B95524">
        <w:rPr>
          <w:rFonts w:asciiTheme="majorBidi" w:hAnsiTheme="majorBidi" w:cstheme="majorBidi"/>
          <w:szCs w:val="24"/>
        </w:rPr>
        <w:t xml:space="preserve">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Pr>
          <w:rFonts w:asciiTheme="majorBidi" w:hAnsiTheme="majorBidi" w:cstheme="majorBidi"/>
          <w:szCs w:val="24"/>
        </w:rPr>
        <w:t>:</w:t>
      </w:r>
      <w:r w:rsidR="007B6722" w:rsidRPr="00B95524">
        <w:rPr>
          <w:rFonts w:asciiTheme="majorBidi" w:hAnsiTheme="majorBidi" w:cstheme="majorBidi"/>
          <w:szCs w:val="24"/>
        </w:rPr>
        <w:t xml:space="preserve"> </w:t>
      </w:r>
      <w:r>
        <w:rPr>
          <w:rFonts w:asciiTheme="majorBidi" w:hAnsiTheme="majorBidi" w:cstheme="majorBidi"/>
          <w:szCs w:val="24"/>
        </w:rPr>
        <w:t>(</w:t>
      </w:r>
      <w:r w:rsidR="00626610" w:rsidRPr="00B95524">
        <w:rPr>
          <w:rFonts w:asciiTheme="majorBidi" w:hAnsiTheme="majorBidi" w:cstheme="majorBidi"/>
          <w:szCs w:val="24"/>
        </w:rPr>
        <w:t xml:space="preserve">1) </w:t>
      </w:r>
      <w:r>
        <w:rPr>
          <w:rFonts w:asciiTheme="majorBidi" w:hAnsiTheme="majorBidi" w:cstheme="majorBidi"/>
          <w:szCs w:val="24"/>
        </w:rPr>
        <w:t>c</w:t>
      </w:r>
      <w:r w:rsidRPr="00B95524">
        <w:rPr>
          <w:rFonts w:asciiTheme="majorBidi" w:hAnsiTheme="majorBidi" w:cstheme="majorBidi"/>
          <w:szCs w:val="24"/>
        </w:rPr>
        <w:t xml:space="preserve">oncentric </w:t>
      </w:r>
      <w:r w:rsidR="00E17DB6" w:rsidRPr="00B95524">
        <w:rPr>
          <w:rFonts w:asciiTheme="majorBidi" w:hAnsiTheme="majorBidi" w:cstheme="majorBidi"/>
          <w:szCs w:val="24"/>
        </w:rPr>
        <w:t>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Pr>
          <w:rFonts w:asciiTheme="majorBidi" w:hAnsiTheme="majorBidi" w:cstheme="majorBidi"/>
          <w:szCs w:val="24"/>
        </w:rPr>
        <w:t xml:space="preserve"> and</w:t>
      </w:r>
      <w:r w:rsidR="0036541B" w:rsidRPr="00B95524">
        <w:rPr>
          <w:rFonts w:asciiTheme="majorBidi" w:hAnsiTheme="majorBidi" w:cstheme="majorBidi"/>
          <w:szCs w:val="24"/>
        </w:rPr>
        <w:t xml:space="preserve"> </w:t>
      </w:r>
      <w:r>
        <w:rPr>
          <w:rFonts w:asciiTheme="majorBidi" w:hAnsiTheme="majorBidi" w:cstheme="majorBidi"/>
          <w:szCs w:val="24"/>
        </w:rPr>
        <w:t>(</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abnormal </w:t>
      </w:r>
      <w:r w:rsidR="0022335F">
        <w:rPr>
          <w:rFonts w:asciiTheme="majorBidi" w:hAnsiTheme="majorBidi" w:cstheme="majorBidi"/>
          <w:szCs w:val="24"/>
        </w:rPr>
        <w:t xml:space="preserve">volume or pressure </w:t>
      </w:r>
      <w:r w:rsidR="00547D30" w:rsidRPr="00B95524">
        <w:rPr>
          <w:rFonts w:asciiTheme="majorBidi" w:hAnsiTheme="majorBidi" w:cstheme="majorBidi"/>
          <w:szCs w:val="24"/>
        </w:rPr>
        <w:t>loading</w:t>
      </w:r>
      <w:r w:rsidR="0022335F">
        <w:rPr>
          <w:rFonts w:asciiTheme="majorBidi" w:hAnsiTheme="majorBidi" w:cstheme="majorBidi"/>
          <w:szCs w:val="24"/>
        </w:rPr>
        <w:t xml:space="preserve"> in order to </w:t>
      </w:r>
      <w:r w:rsidR="00B64657">
        <w:rPr>
          <w:rFonts w:asciiTheme="majorBidi" w:hAnsiTheme="majorBidi" w:cstheme="majorBidi"/>
          <w:szCs w:val="24"/>
        </w:rPr>
        <w:t>reestablish a homeostatic stress state</w:t>
      </w:r>
      <w:r w:rsidR="00547D30" w:rsidRPr="00B95524">
        <w:rPr>
          <w:rFonts w:asciiTheme="majorBidi" w:hAnsiTheme="majorBidi" w:cstheme="majorBidi"/>
          <w:szCs w:val="24"/>
        </w:rPr>
        <w:t xml:space="preserve">. However, if </w:t>
      </w:r>
      <w:r w:rsidR="00F55FA7" w:rsidRPr="00B95524">
        <w:rPr>
          <w:rFonts w:asciiTheme="majorBidi" w:hAnsiTheme="majorBidi" w:cstheme="majorBidi"/>
          <w:szCs w:val="24"/>
        </w:rPr>
        <w:t xml:space="preserve">the 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AE40F3" w:rsidRPr="00B95524">
        <w:rPr>
          <w:rFonts w:asciiTheme="majorBidi" w:hAnsiTheme="majorBidi" w:cstheme="majorBidi"/>
          <w:szCs w:val="24"/>
        </w:rPr>
        <w:t xml:space="preserve">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23C0ECDB"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16C83C0D"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r w:rsidR="00011D01">
        <w:rPr>
          <w:rFonts w:asciiTheme="majorBidi" w:hAnsiTheme="majorBidi" w:cstheme="majorBidi"/>
          <w:color w:val="000000" w:themeColor="text1"/>
        </w:rPr>
        <w:t>-</w:t>
      </w:r>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59155170" w:rsidR="004254D9" w:rsidRPr="00B95524" w:rsidRDefault="00FC127B"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w:t>
      </w:r>
      <w:r w:rsidR="00154C6F">
        <w:rPr>
          <w:rFonts w:asciiTheme="majorBidi" w:hAnsiTheme="majorBidi" w:cstheme="majorBidi"/>
          <w:color w:val="000000" w:themeColor="text1"/>
        </w:rPr>
        <w:t>molecular</w:t>
      </w:r>
      <w:r w:rsidR="005C00F3" w:rsidRPr="00B95524">
        <w:rPr>
          <w:rFonts w:asciiTheme="majorBidi" w:hAnsiTheme="majorBidi" w:cstheme="majorBidi"/>
          <w:color w:val="000000" w:themeColor="text1"/>
        </w:rPr>
        <w:t xml:space="preserve">-level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154C6F">
        <w:rPr>
          <w:rFonts w:asciiTheme="majorBidi" w:hAnsiTheme="majorBidi" w:cstheme="majorBidi"/>
          <w:color w:val="000000" w:themeColor="text1"/>
        </w:rPr>
        <w:t>Briefly</w:t>
      </w:r>
      <w:r w:rsidR="00786AA1"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57123F">
        <w:rPr>
          <w:rFonts w:asciiTheme="majorBidi" w:hAnsiTheme="majorBidi" w:cstheme="majorBidi"/>
          <w:color w:val="000000" w:themeColor="text1"/>
        </w:rPr>
        <w:t>binding</w:t>
      </w:r>
      <w:r w:rsidR="0057123F" w:rsidRPr="00B95524">
        <w:rPr>
          <w:rFonts w:asciiTheme="majorBidi" w:hAnsiTheme="majorBidi" w:cstheme="majorBidi"/>
          <w:color w:val="000000" w:themeColor="text1"/>
        </w:rPr>
        <w:t xml:space="preserve"> </w:t>
      </w:r>
      <w:r w:rsidR="0055603C" w:rsidRPr="00B95524">
        <w:rPr>
          <w:rFonts w:asciiTheme="majorBidi" w:hAnsiTheme="majorBidi" w:cstheme="majorBidi"/>
          <w:color w:val="000000" w:themeColor="text1"/>
        </w:rPr>
        <w:t xml:space="preserve">of myosin heads </w:t>
      </w:r>
      <w:r w:rsidR="00154C6F">
        <w:rPr>
          <w:rFonts w:asciiTheme="majorBidi" w:hAnsiTheme="majorBidi" w:cstheme="majorBidi"/>
          <w:color w:val="000000" w:themeColor="text1"/>
        </w:rPr>
        <w:t>during the</w:t>
      </w:r>
      <w:r w:rsidR="0055603C" w:rsidRPr="00B95524">
        <w:rPr>
          <w:rFonts w:asciiTheme="majorBidi" w:hAnsiTheme="majorBidi" w:cstheme="majorBidi"/>
          <w:color w:val="000000" w:themeColor="text1"/>
        </w:rPr>
        <w:t xml:space="preserve">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w:t>
      </w:r>
      <w:r w:rsidR="0038581D" w:rsidRPr="00B95524">
        <w:rPr>
          <w:rFonts w:asciiTheme="majorBidi" w:hAnsiTheme="majorBidi" w:cstheme="majorBidi"/>
          <w:color w:val="000000" w:themeColor="text1"/>
        </w:rPr>
        <w:t>loading</w:t>
      </w:r>
      <w:r w:rsidR="0038581D">
        <w:rPr>
          <w:rFonts w:asciiTheme="majorBidi" w:hAnsiTheme="majorBidi" w:cstheme="majorBidi"/>
          <w:color w:val="000000" w:themeColor="text1"/>
        </w:rPr>
        <w:t>,</w:t>
      </w:r>
      <w:r w:rsidR="0038581D" w:rsidRPr="00B95524">
        <w:rPr>
          <w:rFonts w:asciiTheme="majorBidi" w:hAnsiTheme="majorBidi" w:cstheme="majorBidi"/>
          <w:color w:val="000000" w:themeColor="text1"/>
        </w:rPr>
        <w:t xml:space="preserve"> </w:t>
      </w:r>
      <w:r w:rsidR="004202B5" w:rsidRPr="00B95524">
        <w:rPr>
          <w:rFonts w:asciiTheme="majorBidi" w:hAnsiTheme="majorBidi" w:cstheme="majorBidi"/>
          <w:color w:val="000000" w:themeColor="text1"/>
        </w:rPr>
        <w:t>such as pressure overloading</w:t>
      </w:r>
      <w:r w:rsidR="0038581D">
        <w:rPr>
          <w:rFonts w:asciiTheme="majorBidi" w:hAnsiTheme="majorBidi" w:cstheme="majorBidi"/>
          <w:color w:val="000000" w:themeColor="text1"/>
        </w:rPr>
        <w:t>,</w:t>
      </w:r>
      <w:r w:rsidR="000E3C0C" w:rsidRPr="00B95524">
        <w:rPr>
          <w:rFonts w:asciiTheme="majorBidi" w:hAnsiTheme="majorBidi" w:cstheme="majorBidi"/>
          <w:color w:val="000000" w:themeColor="text1"/>
        </w:rPr>
        <w:t xml:space="preserve"> can perturb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 xml:space="preserve">lead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a recent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energetic dysfunction on </w:t>
      </w:r>
      <w:r w:rsidR="00200CFA">
        <w:rPr>
          <w:rFonts w:asciiTheme="majorBidi" w:hAnsiTheme="majorBidi" w:cstheme="majorBidi"/>
          <w:color w:val="000000" w:themeColor="text1"/>
        </w:rPr>
        <w:lastRenderedPageBreak/>
        <w:t xml:space="preserve">mechanical </w:t>
      </w:r>
      <w:r w:rsidR="0038581D">
        <w:rPr>
          <w:rFonts w:asciiTheme="majorBidi" w:hAnsiTheme="majorBidi" w:cstheme="majorBidi"/>
          <w:color w:val="000000" w:themeColor="text1"/>
        </w:rPr>
        <w:t xml:space="preserve">loading in failing </w:t>
      </w:r>
      <w:r w:rsidR="00200CFA">
        <w:rPr>
          <w:rFonts w:asciiTheme="majorBidi" w:hAnsiTheme="majorBidi" w:cstheme="majorBidi"/>
          <w:color w:val="000000" w:themeColor="text1"/>
        </w:rPr>
        <w:t>rat hearts using a multi</w:t>
      </w:r>
      <w:r w:rsidR="00011D01">
        <w:rPr>
          <w:rFonts w:asciiTheme="majorBidi" w:hAnsiTheme="majorBidi" w:cstheme="majorBidi"/>
          <w:color w:val="000000" w:themeColor="text1"/>
        </w:rPr>
        <w:t>-</w:t>
      </w:r>
      <w:r w:rsidR="00200CFA">
        <w:rPr>
          <w:rFonts w:asciiTheme="majorBidi" w:hAnsiTheme="majorBidi" w:cstheme="majorBidi"/>
          <w:color w:val="000000" w:themeColor="text1"/>
        </w:rPr>
        <w:t>scale model of c</w:t>
      </w:r>
      <w:r w:rsidR="00200CFA" w:rsidRPr="00522415">
        <w:rPr>
          <w:rFonts w:asciiTheme="majorBidi" w:hAnsiTheme="majorBidi" w:cstheme="majorBidi"/>
          <w:color w:val="000000" w:themeColor="text1"/>
        </w:rPr>
        <w:t xml:space="preserve">ardiac </w:t>
      </w:r>
      <w:proofErr w:type="spellStart"/>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proofErr w:type="spellEnd"/>
      <w:r w:rsidR="00200CFA">
        <w:rPr>
          <w:rFonts w:asciiTheme="majorBidi" w:hAnsiTheme="majorBidi" w:cstheme="majorBidi"/>
          <w:color w:val="000000" w:themeColor="text1"/>
        </w:rPr>
        <w:t xml:space="preserve">. </w:t>
      </w:r>
      <w:r w:rsidR="0038581D">
        <w:rPr>
          <w:rFonts w:asciiTheme="majorBidi" w:hAnsiTheme="majorBidi" w:cstheme="majorBidi"/>
          <w:color w:val="000000" w:themeColor="text1"/>
        </w:rPr>
        <w:t xml:space="preserve">They found </w:t>
      </w:r>
      <w:r w:rsidR="0057123F">
        <w:rPr>
          <w:rFonts w:asciiTheme="majorBidi" w:hAnsiTheme="majorBidi" w:cstheme="majorBidi"/>
          <w:color w:val="000000" w:themeColor="text1"/>
        </w:rPr>
        <w:t xml:space="preserve">that </w:t>
      </w:r>
      <w:r w:rsidR="00200CFA">
        <w:rPr>
          <w:rFonts w:asciiTheme="majorBidi" w:hAnsiTheme="majorBidi" w:cstheme="majorBidi"/>
          <w:color w:val="000000" w:themeColor="text1"/>
        </w:rPr>
        <w:t>elevated levels of inorganic phosphate kinetically impair</w:t>
      </w:r>
      <w:r w:rsidR="0057123F">
        <w:rPr>
          <w:rFonts w:asciiTheme="majorBidi" w:hAnsiTheme="majorBidi" w:cstheme="majorBidi"/>
          <w:color w:val="000000" w:themeColor="text1"/>
        </w:rPr>
        <w:t>ed</w:t>
      </w:r>
      <w:r w:rsidR="00200CFA">
        <w:rPr>
          <w:rFonts w:asciiTheme="majorBidi" w:hAnsiTheme="majorBidi" w:cstheme="majorBidi"/>
          <w:color w:val="000000" w:themeColor="text1"/>
        </w:rPr>
        <w:t xml:space="preserve"> the myosin ATPase cross</w:t>
      </w:r>
      <w:r w:rsidR="0057123F">
        <w:rPr>
          <w:rFonts w:asciiTheme="majorBidi" w:hAnsiTheme="majorBidi" w:cstheme="majorBidi"/>
          <w:color w:val="000000" w:themeColor="text1"/>
        </w:rPr>
        <w:t>-</w:t>
      </w:r>
      <w:r w:rsidR="00200CFA">
        <w:rPr>
          <w:rFonts w:asciiTheme="majorBidi" w:hAnsiTheme="majorBidi" w:cstheme="majorBidi"/>
          <w:color w:val="000000" w:themeColor="text1"/>
        </w:rPr>
        <w:t xml:space="preserve">bridge cycle in </w:t>
      </w:r>
      <w:r w:rsidR="0057123F">
        <w:rPr>
          <w:rFonts w:asciiTheme="majorBidi" w:hAnsiTheme="majorBidi" w:cstheme="majorBidi"/>
          <w:color w:val="000000" w:themeColor="text1"/>
        </w:rPr>
        <w:t xml:space="preserve">a TAC rat model of </w:t>
      </w:r>
      <w:r w:rsidR="00200CFA">
        <w:rPr>
          <w:rFonts w:asciiTheme="majorBidi" w:hAnsiTheme="majorBidi" w:cstheme="majorBidi"/>
          <w:color w:val="000000" w:themeColor="text1"/>
        </w:rPr>
        <w:t xml:space="preserve">heart failure. </w:t>
      </w:r>
    </w:p>
    <w:p w14:paraId="4F0FA425" w14:textId="0C82FC65"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w:t>
      </w:r>
      <w:r w:rsidR="00E6077C">
        <w:rPr>
          <w:rFonts w:asciiTheme="majorBidi" w:hAnsiTheme="majorBidi" w:cstheme="majorBidi"/>
          <w:color w:val="000000" w:themeColor="text1"/>
        </w:rPr>
        <w:t>the role of ATPase on cardiac growth</w:t>
      </w:r>
      <w:r w:rsidRPr="00B95524">
        <w:rPr>
          <w:rFonts w:asciiTheme="majorBidi" w:hAnsiTheme="majorBidi" w:cstheme="majorBidi"/>
          <w:color w:val="000000" w:themeColor="text1"/>
        </w:rPr>
        <w:t xml:space="preserve">, </w:t>
      </w:r>
      <w:r w:rsidR="0050177E" w:rsidRPr="00B95524">
        <w:rPr>
          <w:rFonts w:asciiTheme="majorBidi" w:hAnsiTheme="majorBidi" w:cstheme="majorBidi"/>
          <w:color w:val="000000" w:themeColor="text1"/>
        </w:rPr>
        <w:t xml:space="preserve">we </w:t>
      </w:r>
      <w:r w:rsidR="00385E34">
        <w:rPr>
          <w:rFonts w:asciiTheme="majorBidi" w:hAnsiTheme="majorBidi" w:cstheme="majorBidi"/>
          <w:color w:val="000000" w:themeColor="text1"/>
        </w:rPr>
        <w:t>incorporate</w:t>
      </w:r>
      <w:r w:rsidR="00E6077C">
        <w:rPr>
          <w:rFonts w:asciiTheme="majorBidi" w:hAnsiTheme="majorBidi" w:cstheme="majorBidi"/>
          <w:color w:val="000000" w:themeColor="text1"/>
        </w:rPr>
        <w:t>d</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E6077C">
        <w:rPr>
          <w:rFonts w:asciiTheme="majorBidi" w:hAnsiTheme="majorBidi" w:cstheme="majorBidi"/>
          <w:color w:val="000000" w:themeColor="text1"/>
        </w:rPr>
        <w:t>in</w:t>
      </w:r>
      <w:r w:rsidR="00F73877" w:rsidRPr="00B95524">
        <w:rPr>
          <w:rFonts w:asciiTheme="majorBidi" w:hAnsiTheme="majorBidi" w:cstheme="majorBidi"/>
          <w:color w:val="000000" w:themeColor="text1"/>
        </w:rPr>
        <w:t>to</w:t>
      </w:r>
      <w:r w:rsidR="00E6077C">
        <w:rPr>
          <w:rFonts w:asciiTheme="majorBidi" w:hAnsiTheme="majorBidi" w:cstheme="majorBidi"/>
          <w:color w:val="000000" w:themeColor="text1"/>
        </w:rPr>
        <w:t xml:space="preserve"> our existing </w:t>
      </w:r>
      <w:r w:rsidR="00240A6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240A6C" w:rsidRPr="00B95524">
        <w:rPr>
          <w:rFonts w:asciiTheme="majorBidi" w:hAnsiTheme="majorBidi" w:cstheme="majorBidi"/>
          <w:color w:val="000000" w:themeColor="text1"/>
        </w:rPr>
        <w:t>scale model of cardiovascular function</w:t>
      </w:r>
      <w:r w:rsidR="00E6077C">
        <w:rPr>
          <w:rFonts w:asciiTheme="majorBidi" w:hAnsiTheme="majorBidi" w:cstheme="majorBidi"/>
          <w:color w:val="000000" w:themeColor="text1"/>
        </w:rPr>
        <w:t xml:space="preserve">, which is referred to as </w:t>
      </w:r>
      <w:r w:rsidR="00240A6C" w:rsidRPr="00B95524">
        <w:rPr>
          <w:rFonts w:asciiTheme="majorBidi" w:hAnsiTheme="majorBidi" w:cstheme="majorBidi"/>
          <w:color w:val="000000" w:themeColor="text1"/>
        </w:rPr>
        <w:t>PyMyoVent</w:t>
      </w:r>
      <w:r w:rsidR="00240A6C">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First, we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84198E">
        <w:rPr>
          <w:rFonts w:asciiTheme="majorBidi" w:hAnsiTheme="majorBidi" w:cstheme="majorBidi"/>
          <w:color w:val="000000" w:themeColor="text1"/>
        </w:rPr>
        <w:t>law 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773E65" w:rsidRPr="00B95524">
        <w:rPr>
          <w:rFonts w:asciiTheme="majorBidi" w:hAnsiTheme="majorBidi" w:cstheme="majorBidi"/>
          <w:color w:val="000000" w:themeColor="text1"/>
        </w:rPr>
        <w:t xml:space="preserve">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cardiac 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whether </w:t>
      </w:r>
      <w:r w:rsidR="001D76F8">
        <w:rPr>
          <w:rFonts w:asciiTheme="majorBidi" w:hAnsiTheme="majorBidi" w:cstheme="majorBidi"/>
          <w:color w:val="000000" w:themeColor="text1"/>
        </w:rPr>
        <w:t xml:space="preserve">the new framework can recover </w:t>
      </w:r>
      <w:r w:rsidR="0084198E">
        <w:rPr>
          <w:rFonts w:asciiTheme="majorBidi" w:hAnsiTheme="majorBidi" w:cstheme="majorBidi"/>
          <w:color w:val="000000" w:themeColor="text1"/>
        </w:rPr>
        <w:t xml:space="preserve">normal </w:t>
      </w:r>
      <w:r w:rsidR="001D76F8">
        <w:rPr>
          <w:rFonts w:asciiTheme="majorBidi" w:hAnsiTheme="majorBidi" w:cstheme="majorBidi"/>
          <w:color w:val="000000" w:themeColor="text1"/>
        </w:rPr>
        <w:t xml:space="preserve">LV size and function when the underlying overload </w:t>
      </w:r>
      <w:r w:rsidR="0084198E">
        <w:rPr>
          <w:rFonts w:asciiTheme="majorBidi" w:hAnsiTheme="majorBidi" w:cstheme="majorBidi"/>
          <w:color w:val="000000" w:themeColor="text1"/>
        </w:rPr>
        <w:t xml:space="preserve">was </w:t>
      </w:r>
      <w:r w:rsidR="001D76F8">
        <w:rPr>
          <w:rFonts w:asciiTheme="majorBidi" w:hAnsiTheme="majorBidi" w:cstheme="majorBidi"/>
          <w:color w:val="000000" w:themeColor="text1"/>
        </w:rPr>
        <w:t>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w:t>
      </w:r>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patient</w:t>
      </w:r>
      <w:r w:rsidR="008154AA" w:rsidRPr="00B95524">
        <w:rPr>
          <w:rFonts w:asciiTheme="majorBidi" w:hAnsiTheme="majorBidi" w:cstheme="majorBidi"/>
          <w:color w:val="000000" w:themeColor="text1"/>
        </w:rPr>
        <w:t xml:space="preserve"> data </w:t>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576107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scale model of cardiovascular function named PyMyoVent.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PyMyoVent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The original framework was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the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p>
    <w:p w14:paraId="59C03659" w14:textId="2A254D20" w:rsidR="00000E6D" w:rsidRPr="00B95524" w:rsidRDefault="00FD6963"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740C8164" wp14:editId="2FCB55E2">
            <wp:extent cx="5283200" cy="35433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83200" cy="3543300"/>
                    </a:xfrm>
                    <a:prstGeom prst="rect">
                      <a:avLst/>
                    </a:prstGeom>
                  </pic:spPr>
                </pic:pic>
              </a:graphicData>
            </a:graphic>
          </wp:inline>
        </w:drawing>
      </w:r>
    </w:p>
    <w:p w14:paraId="0F9055E0" w14:textId="7B598384"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48"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48"/>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proofErr w:type="spellStart"/>
      <w:r w:rsidR="003F027C" w:rsidRPr="00CB2CEA">
        <w:rPr>
          <w:rFonts w:asciiTheme="majorBidi" w:hAnsiTheme="majorBidi" w:cstheme="majorBidi"/>
          <w:b/>
          <w:bCs/>
        </w:rPr>
        <w:t>PyMyoVent’s</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3E94A7C1"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PyMyoVent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Pr="00B95524">
        <w:rPr>
          <w:rFonts w:asciiTheme="majorBidi" w:hAnsiTheme="majorBidi" w:cstheme="majorBidi"/>
        </w:rPr>
        <w:t xml:space="preserve">setpoint level. </w:t>
      </w:r>
      <w:r w:rsidR="00F81785" w:rsidRPr="00B95524">
        <w:rPr>
          <w:rFonts w:asciiTheme="majorBidi" w:hAnsiTheme="majorBidi" w:cstheme="majorBidi"/>
        </w:rPr>
        <w:t xml:space="preserve">The feedback model was inspired </w:t>
      </w:r>
      <w:r w:rsidR="00D6712A" w:rsidRPr="00B95524">
        <w:rPr>
          <w:rFonts w:asciiTheme="majorBidi" w:hAnsiTheme="majorBidi" w:cstheme="majorBidi"/>
        </w:rPr>
        <w:t xml:space="preserve">by </w:t>
      </w:r>
      <w:r w:rsidR="004D4AE5" w:rsidRPr="00B95524">
        <w:rPr>
          <w:rFonts w:asciiTheme="majorBidi" w:hAnsiTheme="majorBidi" w:cstheme="majorBidi"/>
        </w:rPr>
        <w:t>the underlying biology</w:t>
      </w:r>
      <w:r w:rsidR="005352DC">
        <w:rPr>
          <w:rFonts w:asciiTheme="majorBidi" w:hAnsiTheme="majorBidi" w:cstheme="majorBidi"/>
        </w:rPr>
        <w:t>,</w:t>
      </w:r>
      <w:r w:rsidR="004D4AE5" w:rsidRPr="00B95524">
        <w:rPr>
          <w:rFonts w:asciiTheme="majorBidi" w:hAnsiTheme="majorBidi" w:cstheme="majorBidi"/>
        </w:rPr>
        <w:t xml:space="preserve"> where </w:t>
      </w:r>
      <w:r w:rsidR="00BF0D48">
        <w:rPr>
          <w:rFonts w:asciiTheme="majorBidi" w:hAnsiTheme="majorBidi" w:cstheme="majorBidi"/>
        </w:rPr>
        <w:t>the</w:t>
      </w:r>
      <w:r w:rsidR="00BF0D48" w:rsidRPr="00B95524">
        <w:rPr>
          <w:rFonts w:asciiTheme="majorBidi" w:hAnsiTheme="majorBidi" w:cstheme="majorBidi"/>
        </w:rPr>
        <w:t xml:space="preserve"> </w:t>
      </w:r>
      <w:r w:rsidR="004D4AE5" w:rsidRPr="00B95524">
        <w:rPr>
          <w:rFonts w:asciiTheme="majorBidi" w:hAnsiTheme="majorBidi" w:cstheme="majorBidi"/>
        </w:rPr>
        <w:t xml:space="preserve">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w:t>
      </w:r>
      <w:r w:rsidR="00BF0D48">
        <w:rPr>
          <w:rFonts w:asciiTheme="majorBidi" w:hAnsiTheme="majorBidi" w:cstheme="majorBidi"/>
        </w:rPr>
        <w:t>by</w:t>
      </w:r>
      <w:r w:rsidR="00BF0D48" w:rsidRPr="00B95524">
        <w:rPr>
          <w:rFonts w:asciiTheme="majorBidi" w:hAnsiTheme="majorBidi" w:cstheme="majorBidi"/>
        </w:rPr>
        <w:t xml:space="preserve">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ssure</w:t>
      </w:r>
      <w:r w:rsidR="00BF0D48">
        <w:rPr>
          <w:rFonts w:asciiTheme="majorBidi" w:hAnsiTheme="majorBidi" w:cstheme="majorBidi"/>
        </w:rPr>
        <w:t xml:space="preserve"> and</w:t>
      </w:r>
      <w:r w:rsidR="001173A3" w:rsidRPr="00B95524">
        <w:rPr>
          <w:rFonts w:asciiTheme="majorBidi" w:hAnsiTheme="majorBidi" w:cstheme="majorBidi"/>
        </w:rPr>
        <w:t xml:space="preserve"> </w:t>
      </w:r>
      <w:r w:rsidR="00BF0D48">
        <w:rPr>
          <w:rFonts w:asciiTheme="majorBidi" w:hAnsiTheme="majorBidi" w:cstheme="majorBidi"/>
        </w:rPr>
        <w:t>t</w:t>
      </w:r>
      <w:r w:rsidR="001173A3" w:rsidRPr="00B95524">
        <w:rPr>
          <w:rFonts w:asciiTheme="majorBidi" w:hAnsiTheme="majorBidi" w:cstheme="majorBidi"/>
        </w:rPr>
        <w: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t>was</w:t>
      </w:r>
      <w:r w:rsidR="00B56E4D" w:rsidRPr="00B95524">
        <w:rPr>
          <w:rFonts w:asciiTheme="majorBidi" w:hAnsiTheme="majorBidi" w:cstheme="majorBidi"/>
        </w:rPr>
        <w:t xml:space="preserve"> </w:t>
      </w:r>
      <w:r w:rsidR="00B56E4D" w:rsidRPr="00B95524">
        <w:rPr>
          <w:rFonts w:asciiTheme="majorBidi" w:hAnsiTheme="majorBidi" w:cstheme="majorBidi"/>
        </w:rPr>
        <w:lastRenderedPageBreak/>
        <w:t xml:space="preserve">constrained between </w:t>
      </w:r>
      <w:r w:rsidR="005F126D" w:rsidRPr="00B95524">
        <w:rPr>
          <w:rFonts w:asciiTheme="majorBidi" w:hAnsiTheme="majorBidi" w:cstheme="majorBidi"/>
        </w:rPr>
        <w:t>the maximum sympathetic and maximum parasympathetic drive</w:t>
      </w:r>
      <w:r w:rsidR="00BF0D48">
        <w:rPr>
          <w:rFonts w:asciiTheme="majorBidi" w:hAnsiTheme="majorBidi" w:cstheme="majorBidi"/>
        </w:rPr>
        <w:t>.</w:t>
      </w:r>
      <w:r w:rsidR="005F126D" w:rsidRPr="00B95524">
        <w:rPr>
          <w:rFonts w:asciiTheme="majorBidi" w:hAnsiTheme="majorBidi" w:cstheme="majorBidi"/>
        </w:rPr>
        <w:t xml:space="preserve"> </w:t>
      </w:r>
      <w:r w:rsidR="00BF0D48">
        <w:rPr>
          <w:rFonts w:asciiTheme="majorBidi" w:hAnsiTheme="majorBidi" w:cstheme="majorBidi"/>
        </w:rPr>
        <w:t xml:space="preserve">This module </w:t>
      </w:r>
      <w:r w:rsidR="00B90AEA">
        <w:rPr>
          <w:rFonts w:asciiTheme="majorBidi" w:hAnsiTheme="majorBidi" w:cstheme="majorBidi"/>
        </w:rPr>
        <w:t>was</w:t>
      </w:r>
      <w:r w:rsidR="00BF0D48">
        <w:rPr>
          <w:rFonts w:asciiTheme="majorBidi" w:hAnsiTheme="majorBidi" w:cstheme="majorBidi"/>
        </w:rPr>
        <w:t xml:space="preserve"> used to</w:t>
      </w:r>
      <w:r w:rsidR="002C499A" w:rsidRPr="00B95524">
        <w:rPr>
          <w:rFonts w:asciiTheme="majorBidi" w:hAnsiTheme="majorBidi" w:cstheme="majorBidi"/>
        </w:rPr>
        <w:t xml:space="preserve"> </w:t>
      </w:r>
      <w:r w:rsidR="005F126D" w:rsidRPr="00B95524">
        <w:rPr>
          <w:rFonts w:asciiTheme="majorBidi" w:hAnsiTheme="majorBidi" w:cstheme="majorBidi"/>
        </w:rPr>
        <w:t xml:space="preserve">regulate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 xml:space="preserve">loop was able to regulate the system </w:t>
      </w:r>
      <w:r w:rsidR="00BF0D48">
        <w:rPr>
          <w:rFonts w:asciiTheme="majorBidi" w:hAnsiTheme="majorBidi" w:cstheme="majorBidi"/>
        </w:rPr>
        <w:t>at</w:t>
      </w:r>
      <w:r w:rsidRPr="00B95524">
        <w:rPr>
          <w:rFonts w:asciiTheme="majorBidi" w:hAnsiTheme="majorBidi" w:cstheme="majorBidi"/>
        </w:rPr>
        <w:t xml:space="preserve"> setpoint</w:t>
      </w:r>
      <w:r w:rsidR="00BF0D48">
        <w:rPr>
          <w:rFonts w:asciiTheme="majorBidi" w:hAnsiTheme="majorBidi" w:cstheme="majorBidi"/>
        </w:rPr>
        <w:t xml:space="preserve"> levels</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2EA8E9E1" w:rsidR="00567FEE" w:rsidRPr="00CD4F3F" w:rsidRDefault="00B90AEA" w:rsidP="00F34279">
      <w:pPr>
        <w:spacing w:line="240" w:lineRule="auto"/>
        <w:jc w:val="both"/>
        <w:rPr>
          <w:rFonts w:asciiTheme="majorBidi" w:hAnsiTheme="majorBidi" w:cstheme="majorBidi"/>
        </w:rPr>
      </w:pPr>
      <w:r>
        <w:rPr>
          <w:rFonts w:asciiTheme="majorBidi" w:hAnsiTheme="majorBidi" w:cstheme="majorBidi"/>
        </w:rPr>
        <w:t>The g</w:t>
      </w:r>
      <w:r w:rsidR="001D6003" w:rsidRPr="00B95524">
        <w:rPr>
          <w:rFonts w:asciiTheme="majorBidi" w:hAnsiTheme="majorBidi" w:cstheme="majorBidi"/>
        </w:rPr>
        <w:t xml:space="preserve">rowth module </w:t>
      </w:r>
      <w:r w:rsidR="00096CA9" w:rsidRPr="00B95524">
        <w:rPr>
          <w:rFonts w:asciiTheme="majorBidi" w:hAnsiTheme="majorBidi" w:cstheme="majorBidi"/>
        </w:rPr>
        <w:t>consist</w:t>
      </w:r>
      <w:r w:rsidR="00202DB3">
        <w:rPr>
          <w:rFonts w:asciiTheme="majorBidi" w:hAnsiTheme="majorBidi" w:cstheme="majorBidi"/>
        </w:rPr>
        <w:t>s</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202DB3">
        <w:rPr>
          <w:rFonts w:asciiTheme="majorBidi" w:hAnsiTheme="majorBidi" w:cstheme="majorBidi"/>
        </w:rPr>
        <w:t>, respectively</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proofErr w:type="spellStart"/>
      <w:proofErr w:type="gramStart"/>
      <w:r w:rsidR="00076810">
        <w:rPr>
          <w:rFonts w:asciiTheme="majorBidi" w:hAnsiTheme="majorBidi" w:cstheme="majorBidi"/>
        </w:rPr>
        <w:t>G</w:t>
      </w:r>
      <w:r w:rsidR="00784F4D">
        <w:rPr>
          <w:rFonts w:asciiTheme="majorBidi" w:hAnsiTheme="majorBidi" w:cstheme="majorBidi"/>
          <w:vertAlign w:val="subscript"/>
        </w:rPr>
        <w:t>a,i</w:t>
      </w:r>
      <w:proofErr w:type="spellEnd"/>
      <w:proofErr w:type="gramEnd"/>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25pt;height:85.85pt;mso-width-percent:0;mso-height-percent:0;mso-width-percent:0;mso-height-percent:0" o:ole="">
            <v:imagedata r:id="rId13" o:title=""/>
          </v:shape>
          <o:OLEObject Type="Embed" ProgID="Equation.DSMT4" ShapeID="_x0000_i1025" DrawAspect="Content" ObjectID="_1697302675" r:id="rId14"/>
        </w:object>
      </w:r>
      <w:r w:rsidRPr="00B95524">
        <w:rPr>
          <w:rFonts w:asciiTheme="majorBidi" w:hAnsiTheme="majorBidi" w:cstheme="majorBidi"/>
        </w:rPr>
        <w:t xml:space="preserve"> </w:t>
      </w:r>
      <w:r w:rsidRPr="00B95524">
        <w:rPr>
          <w:rFonts w:asciiTheme="majorBidi" w:hAnsiTheme="majorBidi" w:cstheme="majorBidi"/>
        </w:rPr>
        <w:tab/>
      </w:r>
      <w:bookmarkStart w:id="49"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50"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50"/>
      <w:r w:rsidR="00774DDD" w:rsidRPr="00B95524">
        <w:rPr>
          <w:rFonts w:asciiTheme="majorBidi" w:hAnsiTheme="majorBidi" w:cstheme="majorBidi"/>
        </w:rPr>
        <w:fldChar w:fldCharType="end"/>
      </w:r>
      <w:bookmarkEnd w:id="49"/>
    </w:p>
    <w:p w14:paraId="7611860D" w14:textId="7B8E9EF3"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proofErr w:type="spellStart"/>
      <w:r w:rsidRPr="00B95524">
        <w:rPr>
          <w:rFonts w:asciiTheme="majorBidi" w:hAnsiTheme="majorBidi" w:cstheme="majorBidi"/>
        </w:rPr>
        <w:t>k</w:t>
      </w:r>
      <w:r w:rsidRPr="00B95524">
        <w:rPr>
          <w:rFonts w:asciiTheme="majorBidi" w:hAnsiTheme="majorBidi" w:cstheme="majorBidi"/>
          <w:vertAlign w:val="subscript"/>
        </w:rPr>
        <w:t>drive</w:t>
      </w:r>
      <w:proofErr w:type="spellEnd"/>
      <w:r w:rsidRPr="00B95524">
        <w:rPr>
          <w:rFonts w:asciiTheme="majorBidi" w:hAnsiTheme="majorBidi" w:cstheme="majorBidi"/>
        </w:rPr>
        <w:t xml:space="preserve"> is a constant rate factor</w:t>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proofErr w:type="gramStart"/>
      <w:r w:rsidR="007A552F">
        <w:rPr>
          <w:rFonts w:asciiTheme="majorBidi" w:hAnsiTheme="majorBidi" w:cstheme="majorBidi"/>
        </w:rPr>
        <w:t>G</w:t>
      </w:r>
      <w:r w:rsidR="00AF3657">
        <w:rPr>
          <w:rFonts w:asciiTheme="majorBidi" w:hAnsiTheme="majorBidi" w:cstheme="majorBidi"/>
          <w:vertAlign w:val="subscript"/>
        </w:rPr>
        <w:t>a,i</w:t>
      </w:r>
      <w:proofErr w:type="spellEnd"/>
      <w:proofErr w:type="gram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DE44D9">
        <w:rPr>
          <w:rFonts w:asciiTheme="majorBidi" w:hAnsiTheme="majorBidi" w:cstheme="majorBidi"/>
        </w:rPr>
        <w:t>.</w:t>
      </w:r>
    </w:p>
    <w:p w14:paraId="426D6939" w14:textId="5C229930" w:rsidR="00EB4425" w:rsidRPr="00840907" w:rsidRDefault="00511BAA" w:rsidP="00F34279">
      <w:pPr>
        <w:spacing w:line="240" w:lineRule="auto"/>
        <w:jc w:val="both"/>
        <w:rPr>
          <w:rFonts w:asciiTheme="majorBidi" w:hAnsiTheme="majorBidi" w:cstheme="majorBidi"/>
        </w:rPr>
      </w:pPr>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 xml:space="preserve">into a controller 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560B0F">
        <w:rPr>
          <w:rFonts w:asciiTheme="majorBidi" w:hAnsiTheme="majorBidi" w:cstheme="majorBidi"/>
        </w:rPr>
        <w:t xml:space="preserve">that </w:t>
      </w:r>
      <w:r w:rsidR="007B3C0C">
        <w:rPr>
          <w:rFonts w:asciiTheme="majorBidi" w:hAnsiTheme="majorBidi" w:cstheme="majorBidi"/>
        </w:rPr>
        <w:t>regulates</w:t>
      </w:r>
      <w:r w:rsidR="00560B0F">
        <w:rPr>
          <w:rFonts w:asciiTheme="majorBidi" w:hAnsiTheme="majorBidi" w:cstheme="majorBidi"/>
        </w:rPr>
        <w:t xml:space="preserve"> </w:t>
      </w:r>
      <w:r w:rsidR="005D675E">
        <w:rPr>
          <w:rFonts w:asciiTheme="majorBidi" w:hAnsiTheme="majorBidi" w:cstheme="majorBidi"/>
        </w:rPr>
        <w:t xml:space="preserve">how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 xml:space="preserve">normalized growth signal </w:t>
      </w:r>
      <w:proofErr w:type="spellStart"/>
      <w:r w:rsidR="00840907">
        <w:rPr>
          <w:rFonts w:asciiTheme="majorBidi" w:hAnsiTheme="majorBidi" w:cstheme="majorBidi"/>
        </w:rPr>
        <w:t>G</w:t>
      </w:r>
      <w:r w:rsidR="00840907">
        <w:rPr>
          <w:rFonts w:asciiTheme="majorBidi" w:hAnsiTheme="majorBidi" w:cstheme="majorBidi"/>
          <w:vertAlign w:val="subscript"/>
        </w:rPr>
        <w:t>a,i</w:t>
      </w:r>
      <w:proofErr w:type="spellEnd"/>
      <w:r w:rsidR="00840907">
        <w:rPr>
          <w:rFonts w:asciiTheme="majorBidi" w:hAnsiTheme="majorBidi" w:cstheme="majorBidi"/>
        </w:rPr>
        <w:t>.</w:t>
      </w:r>
      <w:r w:rsidR="00F92509">
        <w:rPr>
          <w:rFonts w:asciiTheme="majorBidi" w:hAnsiTheme="majorBidi" w:cstheme="majorBidi"/>
        </w:rPr>
        <w:t xml:space="preserve"> 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1D65DD" w:rsidRPr="00D60EDA">
        <w:rPr>
          <w:position w:val="-72"/>
        </w:rPr>
        <w:object w:dxaOrig="4540" w:dyaOrig="1540" w14:anchorId="5CB03178">
          <v:shape id="_x0000_i1026" type="#_x0000_t75" alt="" style="width:227pt;height:77.1pt;mso-width-percent:0;mso-height-percent:0;mso-width-percent:0;mso-height-percent:0" o:ole="">
            <v:imagedata r:id="rId15" o:title=""/>
          </v:shape>
          <o:OLEObject Type="Embed" ProgID="Equation.DSMT4" ShapeID="_x0000_i1026" DrawAspect="Content" ObjectID="_1697302676"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36F37908" w14:textId="79859FFD" w:rsidR="00F84152" w:rsidRPr="00CC3754" w:rsidRDefault="00691A76" w:rsidP="00F34279">
      <w:pPr>
        <w:spacing w:line="240" w:lineRule="auto"/>
        <w:jc w:val="both"/>
      </w:pPr>
      <w:r>
        <w:t>w</w:t>
      </w:r>
      <w:r w:rsidR="00F84152">
        <w:t>here</w:t>
      </w:r>
      <w:r>
        <w:t xml:space="preserve"> </w:t>
      </w:r>
      <w:proofErr w:type="spellStart"/>
      <w:r w:rsidR="008D2E39">
        <w:rPr>
          <w:rFonts w:ascii="Cambria Math" w:hAnsi="Cambria Math"/>
        </w:rPr>
        <w:t>γ</w:t>
      </w:r>
      <w:r w:rsidR="008D2E39">
        <w:rPr>
          <w:vertAlign w:val="subscript"/>
        </w:rPr>
        <w:t>growth</w:t>
      </w:r>
      <w:proofErr w:type="spellEnd"/>
      <w:r w:rsidR="008D2E39">
        <w:rPr>
          <w:vertAlign w:val="subscript"/>
        </w:rPr>
        <w:t xml:space="preserve"> </w:t>
      </w:r>
      <w:r w:rsidR="008D2E39">
        <w:t>and</w:t>
      </w:r>
      <w:r>
        <w:t xml:space="preserve"> </w:t>
      </w:r>
      <w:proofErr w:type="spellStart"/>
      <w:r w:rsidR="008D2E39">
        <w:rPr>
          <w:rFonts w:ascii="Cambria Math" w:hAnsi="Cambria Math"/>
        </w:rPr>
        <w:t>γ</w:t>
      </w:r>
      <w:r w:rsidR="008D2E39">
        <w:rPr>
          <w:vertAlign w:val="subscript"/>
        </w:rPr>
        <w:t>anti</w:t>
      </w:r>
      <w:proofErr w:type="spellEnd"/>
      <w:r w:rsidR="008D2E39">
        <w:rPr>
          <w:vertAlign w:val="subscript"/>
        </w:rPr>
        <w:t xml:space="preserve"> growth</w:t>
      </w:r>
      <w:r w:rsidR="00CC3754">
        <w:t xml:space="preserve"> are gain factors fo</w:t>
      </w:r>
      <w:r w:rsidR="00FA1AAE">
        <w:t xml:space="preserve">r </w:t>
      </w:r>
      <w:r w:rsidR="007D484B">
        <w:t>increasing</w:t>
      </w:r>
      <w:r w:rsidR="001A7473">
        <w:t xml:space="preserve"> and </w:t>
      </w:r>
      <w:r w:rsidR="007D484B">
        <w:t xml:space="preserve">decreasing </w:t>
      </w:r>
      <w:r w:rsidR="007B3C0C">
        <w:t>the controlled</w:t>
      </w:r>
      <w:r w:rsidR="009D4C93">
        <w:t xml:space="preserve"> </w:t>
      </w:r>
      <w:r w:rsidR="00711577">
        <w:t>parameters</w:t>
      </w:r>
      <w:r w:rsidR="009F4060">
        <w:t>.</w:t>
      </w:r>
      <w:r w:rsidR="001A7473">
        <w:t xml:space="preserve"> </w:t>
      </w:r>
      <w:r w:rsidR="00DF5EE8">
        <w:t>F</w:t>
      </w:r>
      <w:r w:rsidR="001A7473">
        <w:t>or the purpose of simplicity</w:t>
      </w:r>
      <w:r w:rsidR="00012A7E">
        <w:t>,</w:t>
      </w:r>
      <w:r w:rsidR="001A7473">
        <w:t xml:space="preserve"> </w:t>
      </w:r>
      <w:r w:rsidR="00DF5EE8">
        <w:t xml:space="preserve">both factors </w:t>
      </w:r>
      <w:r w:rsidR="001A7473">
        <w:t xml:space="preserve">are chosen to have </w:t>
      </w:r>
      <w:r w:rsidR="001671B8">
        <w:t>similar magnitude</w:t>
      </w:r>
      <w:r w:rsidR="00EA3645">
        <w:t>s</w:t>
      </w:r>
      <w:r w:rsidR="001671B8">
        <w:t xml:space="preserve"> but </w:t>
      </w:r>
      <w:r w:rsidR="00764B8D">
        <w:t xml:space="preserve">in </w:t>
      </w:r>
      <w:r w:rsidR="001671B8">
        <w:t xml:space="preserve">opposite </w:t>
      </w:r>
      <w:r w:rsidR="00EA3645">
        <w:t xml:space="preserve">directions. </w:t>
      </w:r>
      <w:r w:rsidR="002A4C2C">
        <w:t xml:space="preserve">Calculated </w:t>
      </w:r>
      <w:r w:rsidR="00335BA0">
        <w:t>controller signals then drive the change</w:t>
      </w:r>
      <w:r w:rsidR="005A5BA9">
        <w:t xml:space="preserve"> in</w:t>
      </w:r>
      <w:r w:rsidR="00335BA0">
        <w:t xml:space="preserve"> </w:t>
      </w:r>
      <w:r w:rsidR="007B3C0C">
        <w:rPr>
          <w:rFonts w:asciiTheme="majorBidi" w:hAnsiTheme="majorBidi" w:cstheme="majorBidi"/>
        </w:rPr>
        <w:t xml:space="preserve">wall volume or the number of half-sarcomeres </w:t>
      </w:r>
      <w:r w:rsidR="00D72DBA">
        <w:t xml:space="preserve">as described in the following sections.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4FCACF6C" w:rsidR="00F51195" w:rsidRPr="00B95524" w:rsidRDefault="00BD5FE7" w:rsidP="00F34279">
      <w:pPr>
        <w:spacing w:line="240" w:lineRule="auto"/>
        <w:jc w:val="both"/>
        <w:rPr>
          <w:rFonts w:asciiTheme="majorBidi" w:hAnsiTheme="majorBidi" w:cstheme="majorBidi"/>
          <w:szCs w:val="18"/>
        </w:rPr>
      </w:pPr>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number of </w:t>
      </w:r>
      <w:r w:rsidR="007B3C0C">
        <w:rPr>
          <w:rFonts w:asciiTheme="majorBidi" w:hAnsiTheme="majorBidi" w:cstheme="majorBidi"/>
          <w:szCs w:val="24"/>
        </w:rPr>
        <w:t xml:space="preserve">serial </w:t>
      </w:r>
      <w:r w:rsidRPr="00B95524">
        <w:rPr>
          <w:rFonts w:asciiTheme="majorBidi" w:hAnsiTheme="majorBidi" w:cstheme="majorBidi"/>
          <w:szCs w:val="18"/>
        </w:rPr>
        <w:t>half-sarcomeres (</w:t>
      </w:r>
      <w:proofErr w:type="spellStart"/>
      <w:r w:rsidRPr="00B95524">
        <w:rPr>
          <w:rFonts w:asciiTheme="majorBidi" w:hAnsiTheme="majorBidi" w:cstheme="majorBidi"/>
          <w:szCs w:val="18"/>
        </w:rPr>
        <w:t>n</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r w:rsidR="004B3189" w:rsidRPr="00B95524">
        <w:rPr>
          <w:rFonts w:asciiTheme="majorBidi" w:hAnsiTheme="majorBidi" w:cstheme="majorBidi"/>
          <w:szCs w:val="18"/>
        </w:rPr>
        <w:t>The driving signal for eccentric growth (</w:t>
      </w:r>
      <w:proofErr w:type="spellStart"/>
      <w:r w:rsidR="004B3189" w:rsidRPr="00B95524">
        <w:rPr>
          <w:rFonts w:asciiTheme="majorBidi" w:hAnsiTheme="majorBidi" w:cstheme="majorBidi"/>
          <w:szCs w:val="18"/>
        </w:rPr>
        <w:t>S</w:t>
      </w:r>
      <w:r w:rsidR="004B3189" w:rsidRPr="00B95524">
        <w:rPr>
          <w:rFonts w:asciiTheme="majorBidi" w:hAnsiTheme="majorBidi" w:cstheme="majorBidi"/>
          <w:szCs w:val="18"/>
          <w:vertAlign w:val="subscript"/>
        </w:rPr>
        <w:t>ecc</w:t>
      </w:r>
      <w:proofErr w:type="spellEnd"/>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w:t>
      </w:r>
      <w:r w:rsidR="00E91F09">
        <w:rPr>
          <w:rFonts w:asciiTheme="majorBidi" w:hAnsiTheme="majorBidi" w:cstheme="majorBidi"/>
          <w:szCs w:val="18"/>
        </w:rPr>
        <w:t xml:space="preserve"> the</w:t>
      </w:r>
      <w:r w:rsidR="00E875A8" w:rsidRPr="00B95524">
        <w:rPr>
          <w:rFonts w:asciiTheme="majorBidi" w:hAnsiTheme="majorBidi" w:cstheme="majorBidi"/>
          <w:szCs w:val="18"/>
        </w:rPr>
        <w:t xml:space="preserve"> half-sarcomeres</w:t>
      </w:r>
      <w:r w:rsidR="00E91F09">
        <w:rPr>
          <w:rFonts w:asciiTheme="majorBidi" w:hAnsiTheme="majorBidi" w:cstheme="majorBidi"/>
          <w:szCs w:val="18"/>
        </w:rPr>
        <w:t>,</w:t>
      </w:r>
      <w:r w:rsidR="00F509BC">
        <w:rPr>
          <w:rFonts w:asciiTheme="majorBidi" w:hAnsiTheme="majorBidi" w:cstheme="majorBidi"/>
          <w:szCs w:val="18"/>
        </w:rPr>
        <w:t xml:space="preserve"> </w:t>
      </w:r>
      <w:proofErr w:type="spellStart"/>
      <w:r w:rsidR="00F509BC" w:rsidRPr="00E021DD">
        <w:rPr>
          <w:rFonts w:ascii="Cambria Math" w:hAnsi="Cambria Math" w:cstheme="majorBidi"/>
          <w:i/>
          <w:iCs/>
          <w:szCs w:val="18"/>
        </w:rPr>
        <w:t>τ</w:t>
      </w:r>
      <w:r w:rsidR="00F509BC">
        <w:rPr>
          <w:rFonts w:asciiTheme="majorBidi" w:hAnsiTheme="majorBidi" w:cstheme="majorBidi"/>
          <w:szCs w:val="18"/>
          <w:vertAlign w:val="subscript"/>
        </w:rPr>
        <w:t>passive</w:t>
      </w:r>
      <w:proofErr w:type="spellEnd"/>
      <w:r w:rsidR="008A3AB2" w:rsidRPr="00B95524">
        <w:rPr>
          <w:rFonts w:asciiTheme="majorBidi" w:hAnsiTheme="majorBidi" w:cstheme="majorBidi"/>
          <w:szCs w:val="18"/>
        </w:rPr>
        <w:t xml:space="preserve">,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4615661B"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2"/>
        </w:rPr>
        <w:object w:dxaOrig="2620" w:dyaOrig="760" w14:anchorId="2D66FAD4">
          <v:shape id="_x0000_i1027" type="#_x0000_t75" alt="" style="width:130.85pt;height:37.8pt;mso-width-percent:0;mso-height-percent:0;mso-width-percent:0;mso-height-percent:0" o:ole="">
            <v:imagedata r:id="rId17" o:title=""/>
          </v:shape>
          <o:OLEObject Type="Embed" ProgID="Equation.DSMT4" ShapeID="_x0000_i1027" DrawAspect="Content" ObjectID="_1697302677" r:id="rId1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1"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1"/>
      <w:r w:rsidRPr="00B95524">
        <w:rPr>
          <w:rFonts w:asciiTheme="majorBidi" w:hAnsiTheme="majorBidi" w:cstheme="majorBidi"/>
        </w:rPr>
        <w:fldChar w:fldCharType="end"/>
      </w:r>
    </w:p>
    <w:p w14:paraId="27CEE4CC" w14:textId="2F05878A"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serial</w:t>
      </w:r>
      <w:r w:rsidR="00CA22C1" w:rsidRPr="00B95524">
        <w:rPr>
          <w:rFonts w:asciiTheme="majorBidi" w:hAnsiTheme="majorBidi" w:cstheme="majorBidi"/>
          <w:szCs w:val="18"/>
        </w:rPr>
        <w:t xml:space="preserve">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controller growth signal</w:t>
      </w:r>
      <w:r w:rsidR="00CA22C1" w:rsidRPr="00B95524">
        <w:rPr>
          <w:rFonts w:asciiTheme="majorBidi" w:hAnsiTheme="majorBidi" w:cstheme="majorBidi"/>
          <w:szCs w:val="18"/>
        </w:rPr>
        <w:t xml:space="preserve"> for </w:t>
      </w:r>
      <w:r w:rsidR="00E91F09">
        <w:rPr>
          <w:rFonts w:asciiTheme="majorBidi" w:hAnsiTheme="majorBidi" w:cstheme="majorBidi"/>
          <w:szCs w:val="18"/>
        </w:rPr>
        <w:t xml:space="preserve">the </w:t>
      </w:r>
      <w:r w:rsidR="00CA22C1" w:rsidRPr="00B95524">
        <w:rPr>
          <w:rFonts w:asciiTheme="majorBidi" w:hAnsiTheme="majorBidi" w:cstheme="majorBidi"/>
          <w:szCs w:val="18"/>
        </w:rPr>
        <w:t>eccentric growth law.</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DA0EC3">
        <w:rPr>
          <w:rFonts w:asciiTheme="majorBidi" w:hAnsiTheme="majorBidi" w:cstheme="majorBidi"/>
          <w:szCs w:val="18"/>
        </w:rPr>
        <w:t xml:space="preserve">increase in </w:t>
      </w:r>
      <w:r w:rsidR="000D50CC">
        <w:rPr>
          <w:rFonts w:asciiTheme="majorBidi" w:hAnsiTheme="majorBidi" w:cstheme="majorBidi"/>
          <w:szCs w:val="18"/>
        </w:rPr>
        <w:t xml:space="preserve">intracellular </w:t>
      </w:r>
      <w:r w:rsidR="00DA0EC3">
        <w:rPr>
          <w:rFonts w:asciiTheme="majorBidi" w:hAnsiTheme="majorBidi" w:cstheme="majorBidi"/>
          <w:szCs w:val="18"/>
        </w:rPr>
        <w:t xml:space="preserve">half-sarcomere </w:t>
      </w:r>
      <w:r w:rsidR="00BD5FE7" w:rsidRPr="00B95524">
        <w:rPr>
          <w:rFonts w:asciiTheme="majorBidi" w:hAnsiTheme="majorBidi" w:cstheme="majorBidi"/>
          <w:szCs w:val="18"/>
        </w:rPr>
        <w:t>passive stress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4552F" w:rsidRPr="00B95524">
        <w:rPr>
          <w:rFonts w:asciiTheme="majorBidi" w:hAnsiTheme="majorBidi" w:cstheme="majorBidi"/>
          <w:szCs w:val="18"/>
        </w:rPr>
        <w:t xml:space="preserve"> 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 A reduction in</w:t>
      </w:r>
      <w:r w:rsidR="00CC228F">
        <w:rPr>
          <w:rFonts w:asciiTheme="majorBidi" w:hAnsiTheme="majorBidi" w:cstheme="majorBidi"/>
          <w:szCs w:val="18"/>
        </w:rPr>
        <w:t xml:space="preserve"> the driving signal</w:t>
      </w:r>
      <w:r w:rsidR="00BD5FE7" w:rsidRPr="00B95524">
        <w:rPr>
          <w:rFonts w:asciiTheme="majorBidi" w:hAnsiTheme="majorBidi" w:cstheme="majorBidi"/>
          <w:szCs w:val="18"/>
        </w:rPr>
        <w:t xml:space="preserve">, on the other hand, reduces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A0EC3">
        <w:rPr>
          <w:rFonts w:asciiTheme="majorBidi" w:hAnsiTheme="majorBidi" w:cstheme="majorBidi"/>
          <w:szCs w:val="18"/>
        </w:rPr>
        <w:t xml:space="preserve">, which increases </w:t>
      </w:r>
      <w:r w:rsidR="00BD5FE7" w:rsidRPr="00B95524">
        <w:rPr>
          <w:rFonts w:asciiTheme="majorBidi" w:hAnsiTheme="majorBidi" w:cstheme="majorBidi"/>
          <w:szCs w:val="18"/>
        </w:rPr>
        <w:t xml:space="preserve">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object w:dxaOrig="1500" w:dyaOrig="680" w14:anchorId="609DC840">
          <v:shape id="_x0000_i1028" type="#_x0000_t75" alt="" style="width:74.95pt;height:34.2pt;mso-width-percent:0;mso-height-percent:0;mso-width-percent:0;mso-height-percent:0" o:ole="">
            <v:imagedata r:id="rId19" o:title=""/>
          </v:shape>
          <o:OLEObject Type="Embed" ProgID="Equation.DSMT4" ShapeID="_x0000_i1028" DrawAspect="Content" ObjectID="_1697302678" r:id="rId2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2"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2"/>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3F88B96" w:rsidR="00491640" w:rsidRPr="00B95524" w:rsidRDefault="00CC228F" w:rsidP="00F34279">
      <w:pPr>
        <w:spacing w:line="240" w:lineRule="auto"/>
        <w:jc w:val="both"/>
        <w:rPr>
          <w:rFonts w:asciiTheme="majorBidi" w:eastAsiaTheme="minorEastAsia" w:hAnsiTheme="majorBidi" w:cstheme="majorBidi"/>
        </w:rPr>
      </w:pPr>
      <w:r>
        <w:rPr>
          <w:rFonts w:asciiTheme="majorBidi" w:hAnsiTheme="majorBidi" w:cstheme="majorBidi"/>
        </w:rPr>
        <w:t>The c</w:t>
      </w:r>
      <w:r w:rsidRPr="00B95524">
        <w:rPr>
          <w:rFonts w:asciiTheme="majorBidi" w:hAnsiTheme="majorBidi" w:cstheme="majorBidi"/>
        </w:rPr>
        <w:t xml:space="preserve">oncentric </w:t>
      </w:r>
      <w:r w:rsidR="00397C58" w:rsidRPr="00B95524">
        <w:rPr>
          <w:rFonts w:asciiTheme="majorBidi" w:hAnsiTheme="majorBidi" w:cstheme="majorBidi"/>
        </w:rPr>
        <w:t xml:space="preserve">growth law </w:t>
      </w:r>
      <w:r w:rsidRPr="00B95524">
        <w:rPr>
          <w:rFonts w:asciiTheme="majorBidi" w:hAnsiTheme="majorBidi" w:cstheme="majorBidi"/>
        </w:rPr>
        <w:t>controls</w:t>
      </w:r>
      <w:r w:rsidR="00397C58" w:rsidRPr="00B95524">
        <w:rPr>
          <w:rFonts w:asciiTheme="majorBidi" w:hAnsiTheme="majorBidi" w:cstheme="majorBidi"/>
        </w:rPr>
        <w:t xml:space="preserve"> </w:t>
      </w:r>
      <w:r w:rsidR="00491640" w:rsidRPr="00B95524">
        <w:rPr>
          <w:rFonts w:asciiTheme="majorBidi" w:hAnsiTheme="majorBidi" w:cstheme="majorBidi"/>
        </w:rPr>
        <w:t>LV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Pr>
          <w:rFonts w:asciiTheme="majorBidi" w:eastAsiaTheme="minorEastAsia" w:hAnsiTheme="majorBidi" w:cstheme="majorBidi"/>
        </w:rPr>
        <w:t>, w</w:t>
      </w:r>
      <w:r w:rsidR="000377E6" w:rsidRPr="00B95524">
        <w:rPr>
          <w:rFonts w:asciiTheme="majorBidi" w:eastAsiaTheme="minorEastAsia" w:hAnsiTheme="majorBidi" w:cstheme="majorBidi"/>
        </w:rPr>
        <w:t>here 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w:t>
      </w:r>
      <w:proofErr w:type="spellStart"/>
      <w:r w:rsidR="007F4B5D" w:rsidRPr="00B95524">
        <w:rPr>
          <w:rFonts w:asciiTheme="majorBidi" w:eastAsiaTheme="minorEastAsia" w:hAnsiTheme="majorBidi" w:cstheme="majorBidi"/>
        </w:rPr>
        <w:t>μm</w:t>
      </w:r>
      <w:proofErr w:type="spellEnd"/>
      <w:r w:rsidR="007F4B5D" w:rsidRPr="00B95524">
        <w:rPr>
          <w:rFonts w:asciiTheme="majorBidi" w:eastAsiaTheme="minorEastAsia" w:hAnsiTheme="majorBidi" w:cstheme="majorBidi"/>
        </w:rPr>
        <w:t xml:space="preserve">),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proofErr w:type="spellStart"/>
      <w:r w:rsidR="001A3AC4" w:rsidRPr="00B95524">
        <w:rPr>
          <w:rFonts w:asciiTheme="majorBidi" w:eastAsiaTheme="minorEastAsia" w:hAnsiTheme="majorBidi" w:cstheme="majorBidi"/>
        </w:rPr>
        <w:t>Avogardo’s</w:t>
      </w:r>
      <w:proofErr w:type="spellEnd"/>
      <w:r w:rsidR="001A3AC4" w:rsidRPr="00B95524">
        <w:rPr>
          <w:rFonts w:asciiTheme="majorBidi" w:eastAsiaTheme="minorEastAsia" w:hAnsiTheme="majorBidi" w:cstheme="majorBidi"/>
        </w:rPr>
        <w:t xml:space="preserve">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r w:rsidR="00D119A6" w:rsidRPr="00B95524">
        <w:rPr>
          <w:rFonts w:asciiTheme="majorBidi" w:eastAsiaTheme="minorEastAsia" w:hAnsiTheme="majorBidi" w:cstheme="majorBidi"/>
        </w:rPr>
        <w:t>flux of myosin heads from</w:t>
      </w:r>
      <w:r>
        <w:rPr>
          <w:rFonts w:asciiTheme="majorBidi" w:eastAsiaTheme="minorEastAsia" w:hAnsiTheme="majorBidi" w:cstheme="majorBidi"/>
        </w:rPr>
        <w:t xml:space="preserve"> the</w:t>
      </w:r>
      <w:r w:rsidR="00D119A6" w:rsidRPr="00B95524">
        <w:rPr>
          <w:rFonts w:asciiTheme="majorBidi" w:eastAsiaTheme="minorEastAsia" w:hAnsiTheme="majorBidi" w:cstheme="majorBidi"/>
        </w:rPr>
        <w:t xml:space="preserve">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w:t>
      </w:r>
      <w:r w:rsidR="005F4FAB">
        <w:rPr>
          <w:rFonts w:asciiTheme="majorBidi" w:eastAsiaTheme="minorEastAsia" w:hAnsiTheme="majorBidi" w:cstheme="majorBidi"/>
        </w:rPr>
        <w:t>,</w:t>
      </w:r>
      <w:r w:rsidR="00D83908">
        <w:rPr>
          <w:rFonts w:asciiTheme="majorBidi" w:eastAsiaTheme="minorEastAsia" w:hAnsiTheme="majorBidi" w:cstheme="majorBidi"/>
        </w:rPr>
        <w:t xml:space="preserve"> and n is the number of bins </w:t>
      </w:r>
      <w:r w:rsidR="00B16A12">
        <w:rPr>
          <w:rFonts w:asciiTheme="majorBidi" w:eastAsiaTheme="minorEastAsia" w:hAnsiTheme="majorBidi" w:cstheme="majorBidi"/>
        </w:rPr>
        <w:t>that were used to evaluate the cross-bridge populations</w:t>
      </w:r>
      <w:r w:rsidR="00B841EB" w:rsidRPr="00B95524">
        <w:rPr>
          <w:rFonts w:asciiTheme="majorBidi" w:eastAsiaTheme="minorEastAsia" w:hAnsiTheme="majorBidi" w:cstheme="majorBidi"/>
        </w:rPr>
        <w:t xml:space="preserve">. </w:t>
      </w:r>
    </w:p>
    <w:p w14:paraId="2D101CEE" w14:textId="0C96B6F9"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0"/>
        </w:rPr>
        <w:object w:dxaOrig="2780" w:dyaOrig="700" w14:anchorId="41A39AE0">
          <v:shape id="_x0000_i1029" type="#_x0000_t75" alt="" style="width:138.85pt;height:34.9pt;mso-width-percent:0;mso-height-percent:0;mso-width-percent:0;mso-height-percent:0" o:ole="">
            <v:imagedata r:id="rId21" o:title=""/>
          </v:shape>
          <o:OLEObject Type="Embed" ProgID="Equation.DSMT4" ShapeID="_x0000_i1029" DrawAspect="Content" ObjectID="_1697302679" r:id="rId22"/>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3"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3"/>
      <w:r w:rsidRPr="00B95524">
        <w:rPr>
          <w:rFonts w:asciiTheme="majorBidi" w:hAnsiTheme="majorBidi" w:cstheme="majorBidi"/>
        </w:rPr>
        <w:fldChar w:fldCharType="end"/>
      </w:r>
    </w:p>
    <w:p w14:paraId="7905393F" w14:textId="07A8C7FF"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C459A2" w:rsidRPr="00B95524">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w:t>
      </w:r>
      <w:proofErr w:type="spellStart"/>
      <w:r w:rsidR="004D58C5">
        <w:rPr>
          <w:rFonts w:asciiTheme="majorBidi" w:hAnsiTheme="majorBidi" w:cstheme="majorBidi"/>
        </w:rPr>
        <w:t>S</w:t>
      </w:r>
      <w:r w:rsidR="004D58C5">
        <w:rPr>
          <w:rFonts w:asciiTheme="majorBidi" w:hAnsiTheme="majorBidi" w:cstheme="majorBidi"/>
          <w:vertAlign w:val="subscript"/>
        </w:rPr>
        <w:t>con</w:t>
      </w:r>
      <w:proofErr w:type="spellEnd"/>
      <w:r w:rsidR="004D58C5">
        <w:rPr>
          <w:rFonts w:asciiTheme="majorBidi" w:hAnsiTheme="majorBidi" w:cstheme="majorBidi"/>
        </w:rPr>
        <w:t>)</w:t>
      </w:r>
      <w:r w:rsidR="00CC228F">
        <w:rPr>
          <w:rFonts w:asciiTheme="majorBidi" w:hAnsiTheme="majorBidi" w:cstheme="majorBidi"/>
        </w:rPr>
        <w:t>, w</w:t>
      </w:r>
      <w:r w:rsidR="004E7DB5" w:rsidRPr="00B95524">
        <w:rPr>
          <w:rFonts w:asciiTheme="majorBidi" w:hAnsiTheme="majorBidi" w:cstheme="majorBidi"/>
        </w:rPr>
        <w:t xml:space="preserve">hereas the second component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4D58C5">
        <w:rPr>
          <w:rFonts w:asciiTheme="majorBidi" w:hAnsiTheme="majorBidi" w:cstheme="majorBidi"/>
          <w:vertAlign w:val="subscript"/>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6F7C4F27"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object w:dxaOrig="2720" w:dyaOrig="680" w14:anchorId="0D03987A">
          <v:shape id="_x0000_i1030" type="#_x0000_t75" alt="" style="width:136pt;height:34.2pt;mso-width-percent:0;mso-height-percent:0;mso-width-percent:0;mso-height-percent:0" o:ole="">
            <v:imagedata r:id="rId23" o:title=""/>
          </v:shape>
          <o:OLEObject Type="Embed" ProgID="Equation.DSMT4" ShapeID="_x0000_i1030" DrawAspect="Content" ObjectID="_1697302680" r:id="rId24"/>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4"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4"/>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59876FF9" w:rsidR="008A10C5" w:rsidRPr="008A10C5" w:rsidRDefault="008A10C5" w:rsidP="00F34279">
      <w:pPr>
        <w:spacing w:line="240" w:lineRule="auto"/>
        <w:jc w:val="both"/>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1F6D77">
        <w:t xml:space="preserve"> </w:t>
      </w:r>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r w:rsidR="00F833F2">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hyperlink r:id="rId25" w:history="1">
        <w:r w:rsidR="00F93B27" w:rsidRPr="003827F6">
          <w:rPr>
            <w:rStyle w:val="Hyperlink"/>
          </w:rPr>
          <w:t>https://campbell-muscle-lab.github.io/PyMyoVent/</w:t>
        </w:r>
      </w:hyperlink>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4835B7C9"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F573A5">
        <w:rPr>
          <w:rFonts w:asciiTheme="majorBidi" w:hAnsiTheme="majorBidi" w:cstheme="majorBidi"/>
        </w:rPr>
        <w:t xml:space="preserve"> according to </w:t>
      </w:r>
      <w:r w:rsidR="00DF4EED">
        <w:rPr>
          <w:rFonts w:asciiTheme="majorBidi" w:hAnsiTheme="majorBidi" w:cstheme="majorBidi"/>
        </w:rPr>
        <w:t xml:space="preserve">a </w:t>
      </w:r>
      <w:r w:rsidR="00F573A5">
        <w:rPr>
          <w:rFonts w:asciiTheme="majorBidi" w:hAnsiTheme="majorBidi" w:cstheme="majorBidi"/>
        </w:rPr>
        <w:t xml:space="preserve">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DF4EED">
        <w:rPr>
          <w:rFonts w:asciiTheme="majorBidi" w:hAnsiTheme="majorBidi" w:cstheme="majorBidi"/>
        </w:rPr>
        <w:t xml:space="preserve"> reported in the literature</w:t>
      </w:r>
      <w:r w:rsidR="00177551">
        <w:rPr>
          <w:rFonts w:asciiTheme="majorBidi" w:hAnsiTheme="majorBidi" w:cstheme="majorBidi"/>
        </w:rPr>
        <w:t xml:space="preserve"> </w:t>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all stressed 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20 s</w:t>
      </w:r>
      <w:r w:rsidR="00DF4EED">
        <w:rPr>
          <w:rFonts w:asciiTheme="majorBidi" w:hAnsiTheme="majorBidi" w:cstheme="majorBidi"/>
        </w:rPr>
        <w:t>,</w:t>
      </w:r>
      <w:r w:rsidR="00FA4DB4">
        <w:rPr>
          <w:rFonts w:asciiTheme="majorBidi" w:hAnsiTheme="majorBidi" w:cstheme="majorBidi"/>
        </w:rPr>
        <w:t xml:space="preserve">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DF4EED">
        <w:rPr>
          <w:rFonts w:asciiTheme="majorBidi" w:hAnsiTheme="majorBidi" w:cstheme="majorBidi"/>
        </w:rPr>
        <w:t>s</w:t>
      </w:r>
      <w:r w:rsidR="009E5EF3">
        <w:rPr>
          <w:rFonts w:asciiTheme="majorBidi" w:hAnsiTheme="majorBidi" w:cstheme="majorBidi"/>
        </w:rPr>
        <w:t xml:space="preserve"> and pressure</w:t>
      </w:r>
      <w:r w:rsidR="00DF4EED">
        <w:rPr>
          <w:rFonts w:asciiTheme="majorBidi" w:hAnsiTheme="majorBidi" w:cstheme="majorBidi"/>
        </w:rPr>
        <w:t>s</w:t>
      </w:r>
      <w:r w:rsidR="009E5EF3">
        <w:rPr>
          <w:rFonts w:asciiTheme="majorBidi" w:hAnsiTheme="majorBidi" w:cstheme="majorBidi"/>
        </w:rPr>
        <w:t xml:space="preserv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 xml:space="preserve">. </w:t>
      </w:r>
      <w:r w:rsidR="00532896" w:rsidRPr="0093058A">
        <w:rPr>
          <w:rFonts w:asciiTheme="majorBidi" w:hAnsiTheme="majorBidi" w:cstheme="majorBidi"/>
          <w:color w:val="FF0000"/>
        </w:rPr>
        <w:t xml:space="preserve"> </w:t>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10A1B60C"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55"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55"/>
            <w:r w:rsidRPr="00B95524">
              <w:rPr>
                <w:rFonts w:asciiTheme="majorBidi" w:hAnsiTheme="majorBidi" w:cstheme="majorBidi"/>
              </w:rPr>
              <w:t xml:space="preserve"> </w:t>
            </w:r>
            <w:r w:rsidR="00DF4EED">
              <w:rPr>
                <w:rFonts w:asciiTheme="majorBidi" w:hAnsiTheme="majorBidi" w:cstheme="majorBidi"/>
              </w:rPr>
              <w:t>S</w:t>
            </w:r>
            <w:r w:rsidRPr="00B95524">
              <w:rPr>
                <w:rFonts w:asciiTheme="majorBidi" w:hAnsiTheme="majorBidi" w:cstheme="majorBidi"/>
              </w:rPr>
              <w:t xml:space="preserve">imulated </w:t>
            </w:r>
            <w:r w:rsidR="00DF4EED">
              <w:rPr>
                <w:rFonts w:asciiTheme="majorBidi" w:hAnsiTheme="majorBidi" w:cstheme="majorBidi"/>
              </w:rPr>
              <w:t>b</w:t>
            </w:r>
            <w:r w:rsidR="00DF4EED" w:rsidRPr="00B95524">
              <w:rPr>
                <w:rFonts w:asciiTheme="majorBidi" w:hAnsiTheme="majorBidi" w:cstheme="majorBidi"/>
              </w:rPr>
              <w:t xml:space="preserve">aseline </w:t>
            </w:r>
            <w:r w:rsidRPr="00B95524">
              <w:rPr>
                <w:rFonts w:asciiTheme="majorBidi" w:hAnsiTheme="majorBidi" w:cstheme="majorBidi"/>
              </w:rPr>
              <w:t>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 xml:space="preserve">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4F227003" w:rsidR="004E47E5" w:rsidRPr="00B95524" w:rsidRDefault="00DE1B26" w:rsidP="00F34279">
      <w:pPr>
        <w:spacing w:line="240" w:lineRule="auto"/>
        <w:jc w:val="both"/>
        <w:rPr>
          <w:rFonts w:asciiTheme="majorBidi" w:hAnsiTheme="majorBidi" w:cstheme="majorBidi"/>
          <w:szCs w:val="24"/>
        </w:rPr>
      </w:pPr>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(AS), mitral regurgitation (MR), and aortic regurgitation (AR)</w:t>
      </w:r>
      <w:r w:rsidR="0001646D">
        <w:rPr>
          <w:rFonts w:asciiTheme="majorBidi" w:hAnsiTheme="majorBidi" w:cstheme="majorBidi"/>
        </w:rPr>
        <w:t>,</w:t>
      </w:r>
      <w:r w:rsidRPr="00B95524">
        <w:rPr>
          <w:rFonts w:asciiTheme="majorBidi" w:hAnsiTheme="majorBidi" w:cstheme="majorBidi"/>
        </w:rPr>
        <w:t xml:space="preserve">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9A13F6" w:rsidRPr="00B95524">
        <w:rPr>
          <w:rFonts w:asciiTheme="majorBidi" w:hAnsiTheme="majorBidi" w:cstheme="majorBidi"/>
          <w:szCs w:val="24"/>
        </w:rPr>
        <w:t xml:space="preserve">AS is a valvular disease </w:t>
      </w:r>
      <w:r w:rsidR="00F07DDB">
        <w:rPr>
          <w:rFonts w:asciiTheme="majorBidi" w:hAnsiTheme="majorBidi" w:cstheme="majorBidi"/>
          <w:szCs w:val="24"/>
        </w:rPr>
        <w:t>where the</w:t>
      </w:r>
      <w:r w:rsidR="00F07DDB" w:rsidRPr="00B95524">
        <w:rPr>
          <w:rFonts w:asciiTheme="majorBidi" w:hAnsiTheme="majorBidi" w:cstheme="majorBidi"/>
          <w:szCs w:val="24"/>
        </w:rPr>
        <w:t xml:space="preserve"> </w:t>
      </w:r>
      <w:r w:rsidR="009A13F6" w:rsidRPr="00B95524">
        <w:rPr>
          <w:rFonts w:asciiTheme="majorBidi" w:hAnsiTheme="majorBidi" w:cstheme="majorBidi"/>
          <w:szCs w:val="24"/>
        </w:rPr>
        <w:t xml:space="preserve">aortic valve becomes narrowed, opens </w:t>
      </w:r>
      <w:r w:rsidR="00F07DDB" w:rsidRPr="00B95524">
        <w:rPr>
          <w:rFonts w:asciiTheme="majorBidi" w:hAnsiTheme="majorBidi" w:cstheme="majorBidi"/>
          <w:szCs w:val="24"/>
        </w:rPr>
        <w:t xml:space="preserve">poorly </w:t>
      </w:r>
      <w:r w:rsidR="009A13F6" w:rsidRPr="00B95524">
        <w:rPr>
          <w:rFonts w:asciiTheme="majorBidi" w:hAnsiTheme="majorBidi" w:cstheme="majorBidi"/>
          <w:szCs w:val="24"/>
        </w:rPr>
        <w:t>during systole</w:t>
      </w:r>
      <w:r w:rsidR="00F07DDB">
        <w:rPr>
          <w:rFonts w:asciiTheme="majorBidi" w:hAnsiTheme="majorBidi" w:cstheme="majorBidi"/>
          <w:szCs w:val="24"/>
        </w:rPr>
        <w:t>,</w:t>
      </w:r>
      <w:r w:rsidR="009A13F6" w:rsidRPr="00B95524">
        <w:rPr>
          <w:rFonts w:asciiTheme="majorBidi" w:hAnsiTheme="majorBidi" w:cstheme="majorBidi"/>
          <w:szCs w:val="24"/>
        </w:rPr>
        <w:t xml:space="preserve"> and induces pressure overloading of </w:t>
      </w:r>
      <w:r w:rsidR="00F07DDB">
        <w:rPr>
          <w:rFonts w:asciiTheme="majorBidi" w:hAnsiTheme="majorBidi" w:cstheme="majorBidi"/>
          <w:szCs w:val="24"/>
        </w:rPr>
        <w:t xml:space="preserve">the </w:t>
      </w:r>
      <w:r w:rsidR="009A13F6" w:rsidRPr="00B95524">
        <w:rPr>
          <w:rFonts w:asciiTheme="majorBidi" w:hAnsiTheme="majorBidi" w:cstheme="majorBidi"/>
          <w:szCs w:val="24"/>
        </w:rPr>
        <w:t xml:space="preserve">LV. </w:t>
      </w:r>
      <w:r w:rsidR="00C95170" w:rsidRPr="00B95524">
        <w:rPr>
          <w:rFonts w:asciiTheme="majorBidi" w:hAnsiTheme="majorBidi" w:cstheme="majorBidi"/>
          <w:szCs w:val="24"/>
        </w:rPr>
        <w:t xml:space="preserve">To </w:t>
      </w:r>
      <w:r w:rsidR="00F07DDB">
        <w:rPr>
          <w:rFonts w:asciiTheme="majorBidi" w:hAnsiTheme="majorBidi" w:cstheme="majorBidi"/>
          <w:szCs w:val="24"/>
        </w:rPr>
        <w:t>mimic</w:t>
      </w:r>
      <w:r w:rsidR="00F07DDB" w:rsidRPr="00B95524">
        <w:rPr>
          <w:rFonts w:asciiTheme="majorBidi" w:hAnsiTheme="majorBidi" w:cstheme="majorBidi"/>
          <w:szCs w:val="24"/>
        </w:rPr>
        <w:t xml:space="preserve"> </w:t>
      </w:r>
      <w:r w:rsidR="00C95170" w:rsidRPr="00B95524">
        <w:rPr>
          <w:rFonts w:asciiTheme="majorBidi" w:hAnsiTheme="majorBidi" w:cstheme="majorBidi"/>
          <w:szCs w:val="24"/>
        </w:rPr>
        <w:t xml:space="preserve">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w:t>
      </w:r>
      <w:r w:rsidR="00F07DDB">
        <w:rPr>
          <w:rFonts w:asciiTheme="majorBidi" w:hAnsiTheme="majorBidi" w:cstheme="majorBidi"/>
          <w:szCs w:val="24"/>
        </w:rPr>
        <w:t xml:space="preserve"> induce LV</w:t>
      </w:r>
      <w:r w:rsidR="009A7DBC" w:rsidRPr="00B95524">
        <w:rPr>
          <w:rFonts w:asciiTheme="majorBidi" w:hAnsiTheme="majorBidi" w:cstheme="majorBidi"/>
          <w:szCs w:val="24"/>
        </w:rPr>
        <w:t xml:space="preserve"> </w:t>
      </w:r>
      <w:r w:rsidR="00EF7F69" w:rsidRPr="00B95524">
        <w:rPr>
          <w:rFonts w:asciiTheme="majorBidi" w:hAnsiTheme="majorBidi" w:cstheme="majorBidi"/>
          <w:szCs w:val="24"/>
        </w:rPr>
        <w:t xml:space="preserve">pressure overload.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w:t>
      </w:r>
      <w:r w:rsidR="00F07DDB">
        <w:rPr>
          <w:rFonts w:asciiTheme="majorBidi" w:hAnsiTheme="majorBidi" w:cstheme="majorBidi"/>
          <w:szCs w:val="24"/>
        </w:rPr>
        <w:t xml:space="preserve">the </w:t>
      </w:r>
      <w:r w:rsidR="000E0DBA" w:rsidRPr="00B95524">
        <w:rPr>
          <w:rFonts w:asciiTheme="majorBidi" w:hAnsiTheme="majorBidi" w:cstheme="majorBidi"/>
          <w:szCs w:val="24"/>
        </w:rPr>
        <w:t>Poiseuille equation, resistance of a vessel has an inverted relation with</w:t>
      </w:r>
      <w:r w:rsidR="00F07DDB">
        <w:rPr>
          <w:rFonts w:asciiTheme="majorBidi" w:hAnsiTheme="majorBidi" w:cstheme="majorBidi"/>
          <w:szCs w:val="24"/>
        </w:rPr>
        <w:t xml:space="preserve"> the</w:t>
      </w:r>
      <w:r w:rsidR="000E0DBA" w:rsidRPr="00B95524">
        <w:rPr>
          <w:rFonts w:asciiTheme="majorBidi" w:hAnsiTheme="majorBidi" w:cstheme="majorBidi"/>
          <w:szCs w:val="24"/>
        </w:rPr>
        <w:t xml:space="preserve"> square of </w:t>
      </w:r>
      <w:r w:rsidR="001E40CA">
        <w:rPr>
          <w:rFonts w:asciiTheme="majorBidi" w:hAnsiTheme="majorBidi" w:cstheme="majorBidi"/>
          <w:szCs w:val="24"/>
        </w:rPr>
        <w:t xml:space="preserve">the </w:t>
      </w:r>
      <w:r w:rsidR="000E0DBA" w:rsidRPr="00B95524">
        <w:rPr>
          <w:rFonts w:asciiTheme="majorBidi" w:hAnsiTheme="majorBidi" w:cstheme="majorBidi"/>
          <w:szCs w:val="24"/>
        </w:rPr>
        <w:t xml:space="preserve">cross-sectional area. For instance, a 500 </w:t>
      </w:r>
      <w:r w:rsidR="00F07DDB">
        <w:rPr>
          <w:rFonts w:asciiTheme="majorBidi" w:hAnsiTheme="majorBidi" w:cstheme="majorBidi"/>
          <w:szCs w:val="24"/>
        </w:rPr>
        <w:t>%</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 xml:space="preserve">increase in the aortic resistance is equivalent </w:t>
      </w:r>
      <w:r w:rsidR="00F07DDB">
        <w:rPr>
          <w:rFonts w:asciiTheme="majorBidi" w:hAnsiTheme="majorBidi" w:cstheme="majorBidi"/>
          <w:szCs w:val="24"/>
        </w:rPr>
        <w:t>to</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a ~60</w:t>
      </w:r>
      <w:r w:rsidR="00F07DDB">
        <w:rPr>
          <w:rFonts w:asciiTheme="majorBidi" w:hAnsiTheme="majorBidi" w:cstheme="majorBidi"/>
          <w:szCs w:val="24"/>
        </w:rPr>
        <w:t xml:space="preserve"> %</w:t>
      </w:r>
      <w:r w:rsidR="000E0DBA" w:rsidRPr="00B95524">
        <w:rPr>
          <w:rFonts w:asciiTheme="majorBidi" w:hAnsiTheme="majorBidi" w:cstheme="majorBidi"/>
          <w:szCs w:val="24"/>
        </w:rPr>
        <w:t xml:space="preserve">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5D8FBCE8"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56"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56"/>
            <w:r w:rsidRPr="006D0E11">
              <w:rPr>
                <w:rFonts w:asciiTheme="majorBidi" w:hAnsiTheme="majorBidi" w:cstheme="majorBidi"/>
                <w:b/>
                <w:bCs/>
                <w:szCs w:val="24"/>
              </w:rPr>
              <w:t>.</w:t>
            </w:r>
            <w:r w:rsidRPr="006D0E11">
              <w:rPr>
                <w:rFonts w:asciiTheme="majorBidi" w:hAnsiTheme="majorBidi" w:cstheme="majorBidi"/>
                <w:szCs w:val="24"/>
              </w:rPr>
              <w:t xml:space="preserve"> Simulated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EF9148F"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level of severity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69E3080E" w:rsidR="008A7453"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MR is another type of valvular disorder </w:t>
      </w:r>
      <w:r w:rsidR="00441875" w:rsidRPr="00B95524">
        <w:rPr>
          <w:rFonts w:asciiTheme="majorBidi" w:hAnsiTheme="majorBidi" w:cstheme="majorBidi"/>
          <w:szCs w:val="24"/>
        </w:rPr>
        <w:t>wherein</w:t>
      </w:r>
      <w:r w:rsidRPr="00B95524">
        <w:rPr>
          <w:rFonts w:asciiTheme="majorBidi" w:hAnsiTheme="majorBidi" w:cstheme="majorBidi"/>
          <w:szCs w:val="24"/>
        </w:rPr>
        <w:t xml:space="preserve">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retrograde blood flow to occur</w:t>
      </w:r>
      <w:r w:rsidR="00441875">
        <w:rPr>
          <w:rFonts w:asciiTheme="majorBidi" w:hAnsiTheme="majorBidi" w:cstheme="majorBidi"/>
          <w:szCs w:val="24"/>
        </w:rPr>
        <w:t xml:space="preserve"> back into the left atria</w:t>
      </w:r>
      <w:r w:rsidRPr="00B95524">
        <w:rPr>
          <w:rFonts w:asciiTheme="majorBidi" w:hAnsiTheme="majorBidi" w:cstheme="majorBidi"/>
          <w:szCs w:val="24"/>
        </w:rPr>
        <w:t xml:space="preserve">. </w:t>
      </w:r>
      <w:r w:rsidR="00441875">
        <w:rPr>
          <w:rFonts w:asciiTheme="majorBidi" w:hAnsiTheme="majorBidi" w:cstheme="majorBidi"/>
          <w:szCs w:val="24"/>
        </w:rPr>
        <w:t>The r</w:t>
      </w:r>
      <w:r w:rsidR="00441875" w:rsidRPr="00B95524">
        <w:rPr>
          <w:rFonts w:asciiTheme="majorBidi" w:hAnsiTheme="majorBidi" w:cstheme="majorBidi"/>
          <w:szCs w:val="24"/>
        </w:rPr>
        <w:t xml:space="preserve">egurgitant </w:t>
      </w:r>
      <w:r w:rsidRPr="00B95524">
        <w:rPr>
          <w:rFonts w:asciiTheme="majorBidi" w:hAnsiTheme="majorBidi" w:cstheme="majorBidi"/>
          <w:szCs w:val="24"/>
        </w:rPr>
        <w:t xml:space="preserve">blood volume </w:t>
      </w:r>
      <w:r w:rsidR="00441875">
        <w:rPr>
          <w:rFonts w:asciiTheme="majorBidi" w:hAnsiTheme="majorBidi" w:cstheme="majorBidi"/>
          <w:szCs w:val="24"/>
        </w:rPr>
        <w:t>leads</w:t>
      </w:r>
      <w:r w:rsidR="00441875" w:rsidRPr="00B95524">
        <w:rPr>
          <w:rFonts w:asciiTheme="majorBidi" w:hAnsiTheme="majorBidi" w:cstheme="majorBidi"/>
          <w:szCs w:val="24"/>
        </w:rPr>
        <w:t xml:space="preserve"> </w:t>
      </w:r>
      <w:r w:rsidRPr="00B95524">
        <w:rPr>
          <w:rFonts w:asciiTheme="majorBidi" w:hAnsiTheme="majorBidi" w:cstheme="majorBidi"/>
          <w:szCs w:val="24"/>
        </w:rPr>
        <w:t>to volume overloading and thus excessive diastolic filling of</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5E6B24">
        <w:rPr>
          <w:rFonts w:asciiTheme="majorBidi" w:hAnsiTheme="majorBidi" w:cstheme="majorBidi"/>
          <w:szCs w:val="24"/>
        </w:rPr>
        <w:t xml:space="preserve">In the current framework, </w:t>
      </w:r>
      <w:r w:rsidR="00441875">
        <w:rPr>
          <w:rFonts w:asciiTheme="majorBidi" w:hAnsiTheme="majorBidi" w:cstheme="majorBidi"/>
          <w:szCs w:val="24"/>
        </w:rPr>
        <w:t>t</w:t>
      </w:r>
      <w:r w:rsidR="00441875" w:rsidRPr="00B95524">
        <w:rPr>
          <w:rFonts w:asciiTheme="majorBidi" w:hAnsiTheme="majorBidi" w:cstheme="majorBidi"/>
          <w:szCs w:val="24"/>
        </w:rPr>
        <w:t xml:space="preserve">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a model parameter named “leaking factor” (</w:t>
      </w:r>
      <w:proofErr w:type="spellStart"/>
      <w:r w:rsidR="00F30073" w:rsidRPr="00B95524">
        <w:rPr>
          <w:rFonts w:asciiTheme="majorBidi" w:hAnsiTheme="majorBidi" w:cstheme="majorBidi"/>
          <w:szCs w:val="24"/>
        </w:rPr>
        <w:t>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proofErr w:type="spellEnd"/>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proper valve (i.e.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object w:dxaOrig="5280" w:dyaOrig="1280" w14:anchorId="19D7E945">
          <v:shape id="_x0000_i1031" type="#_x0000_t75" alt="" style="width:263.2pt;height:64pt;mso-width-percent:0;mso-height-percent:0;mso-width-percent:0;mso-height-percent:0" o:ole="">
            <v:imagedata r:id="rId26" o:title=""/>
          </v:shape>
          <o:OLEObject Type="Embed" ProgID="Equation.DSMT4" ShapeID="_x0000_i1031" DrawAspect="Content" ObjectID="_1697302681" r:id="rId27"/>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7"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7"/>
      <w:r w:rsidRPr="00B95524">
        <w:rPr>
          <w:rFonts w:asciiTheme="majorBidi" w:hAnsiTheme="majorBidi" w:cstheme="majorBidi"/>
        </w:rPr>
        <w:fldChar w:fldCharType="end"/>
      </w:r>
    </w:p>
    <w:p w14:paraId="2EAFC4CE" w14:textId="6EF40166"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lastRenderedPageBreak/>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w:t>
      </w:r>
      <w:r w:rsidR="00441875">
        <w:rPr>
          <w:rFonts w:asciiTheme="majorBidi" w:hAnsiTheme="majorBidi" w:cstheme="majorBidi"/>
        </w:rPr>
        <w:t>s</w:t>
      </w:r>
      <w:r w:rsidR="00095DF6" w:rsidRPr="00B95524">
        <w:rPr>
          <w:rFonts w:asciiTheme="majorBidi" w:hAnsiTheme="majorBidi" w:cstheme="majorBidi"/>
        </w:rPr>
        <w:t xml:space="preserv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58"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58"/>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leak,mitral</w:t>
            </w:r>
            <w:proofErr w:type="spellEnd"/>
            <w:proofErr w:type="gram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4170737"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 / 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54287467"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w:t>
      </w:r>
      <w:r w:rsidR="00441875">
        <w:rPr>
          <w:rFonts w:asciiTheme="majorBidi" w:hAnsiTheme="majorBidi" w:cstheme="majorBidi"/>
          <w:szCs w:val="24"/>
        </w:rPr>
        <w:t>flow</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of blood from the aorta into </w:t>
      </w:r>
      <w:r w:rsidR="00441875">
        <w:rPr>
          <w:rFonts w:asciiTheme="majorBidi" w:hAnsiTheme="majorBidi" w:cstheme="majorBidi"/>
          <w:szCs w:val="24"/>
        </w:rPr>
        <w:t xml:space="preserve">the </w:t>
      </w:r>
      <w:r w:rsidRPr="00B95524">
        <w:rPr>
          <w:rFonts w:asciiTheme="majorBidi" w:hAnsiTheme="majorBidi" w:cstheme="majorBidi"/>
          <w:szCs w:val="24"/>
        </w:rPr>
        <w:t xml:space="preserve">LV. The regurgitant blood volume generates excess diastolic filling of </w:t>
      </w:r>
      <w:r w:rsidR="00441875">
        <w:rPr>
          <w:rFonts w:asciiTheme="majorBidi" w:hAnsiTheme="majorBidi" w:cstheme="majorBidi"/>
          <w:szCs w:val="24"/>
        </w:rPr>
        <w:t xml:space="preserve">the </w:t>
      </w:r>
      <w:r w:rsidRPr="00B95524">
        <w:rPr>
          <w:rFonts w:asciiTheme="majorBidi" w:hAnsiTheme="majorBidi" w:cstheme="majorBidi"/>
          <w:szCs w:val="24"/>
        </w:rPr>
        <w:t xml:space="preserve">LV, but the initial ejection of the forward stroke volume </w:t>
      </w:r>
      <w:r w:rsidR="00441875">
        <w:rPr>
          <w:rFonts w:asciiTheme="majorBidi" w:hAnsiTheme="majorBidi" w:cstheme="majorBidi"/>
          <w:szCs w:val="24"/>
        </w:rPr>
        <w:t>impinging on</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the </w:t>
      </w:r>
      <w:r w:rsidR="00441875">
        <w:rPr>
          <w:rFonts w:asciiTheme="majorBidi" w:hAnsiTheme="majorBidi" w:cstheme="majorBidi"/>
          <w:szCs w:val="24"/>
        </w:rPr>
        <w:t xml:space="preserve">backward </w:t>
      </w:r>
      <w:r w:rsidRPr="00B95524">
        <w:rPr>
          <w:rFonts w:asciiTheme="majorBidi" w:hAnsiTheme="majorBidi" w:cstheme="majorBidi"/>
          <w:szCs w:val="24"/>
        </w:rPr>
        <w:t xml:space="preserve">regurgitant volume </w:t>
      </w:r>
      <w:r w:rsidR="00441875">
        <w:rPr>
          <w:rFonts w:asciiTheme="majorBidi" w:hAnsiTheme="majorBidi" w:cstheme="majorBidi"/>
          <w:szCs w:val="24"/>
        </w:rPr>
        <w:t xml:space="preserve"> causes a </w:t>
      </w:r>
      <w:r w:rsidRPr="00B95524">
        <w:rPr>
          <w:rFonts w:asciiTheme="majorBidi" w:hAnsiTheme="majorBidi" w:cstheme="majorBidi"/>
          <w:szCs w:val="24"/>
        </w:rPr>
        <w:t xml:space="preserve">surge </w:t>
      </w:r>
      <w:r w:rsidR="00441875">
        <w:rPr>
          <w:rFonts w:asciiTheme="majorBidi" w:hAnsiTheme="majorBidi" w:cstheme="majorBidi"/>
          <w:szCs w:val="24"/>
        </w:rPr>
        <w:t xml:space="preserve">in </w:t>
      </w:r>
      <w:r w:rsidRPr="00B95524">
        <w:rPr>
          <w:rFonts w:asciiTheme="majorBidi" w:hAnsiTheme="majorBidi" w:cstheme="majorBidi"/>
          <w:szCs w:val="24"/>
        </w:rPr>
        <w:t>the systolic pressure and hence lead</w:t>
      </w:r>
      <w:r w:rsidR="00441875">
        <w:rPr>
          <w:rFonts w:asciiTheme="majorBidi" w:hAnsiTheme="majorBidi" w:cstheme="majorBidi"/>
          <w:szCs w:val="24"/>
        </w:rPr>
        <w:t>s</w:t>
      </w:r>
      <w:r w:rsidRPr="00B95524">
        <w:rPr>
          <w:rFonts w:asciiTheme="majorBidi" w:hAnsiTheme="majorBidi" w:cstheme="majorBidi"/>
          <w:szCs w:val="24"/>
        </w:rPr>
        <w:t xml:space="preserve">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 on</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441875">
        <w:rPr>
          <w:rFonts w:asciiTheme="majorBidi" w:hAnsiTheme="majorBidi" w:cstheme="majorBidi"/>
          <w:szCs w:val="24"/>
        </w:rPr>
        <w:t>,</w:t>
      </w:r>
      <w:r w:rsidRPr="00B95524">
        <w:rPr>
          <w:rFonts w:asciiTheme="majorBidi" w:hAnsiTheme="majorBidi" w:cstheme="majorBidi"/>
          <w:szCs w:val="24"/>
        </w:rPr>
        <w:t xml:space="preserve">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 xml:space="preserve">named </w:t>
      </w:r>
      <w:proofErr w:type="spellStart"/>
      <w:r w:rsidR="00E37A67" w:rsidRPr="00B95524">
        <w:rPr>
          <w:rFonts w:asciiTheme="majorBidi" w:hAnsiTheme="majorBidi" w:cstheme="majorBidi"/>
          <w:szCs w:val="24"/>
        </w:rPr>
        <w:t>G</w:t>
      </w:r>
      <w:r w:rsidR="00E37A67" w:rsidRPr="00B95524">
        <w:rPr>
          <w:rFonts w:asciiTheme="majorBidi" w:hAnsiTheme="majorBidi" w:cstheme="majorBidi"/>
          <w:szCs w:val="24"/>
          <w:vertAlign w:val="subscript"/>
        </w:rPr>
        <w:t>leak,aorta</w:t>
      </w:r>
      <w:proofErr w:type="spellEnd"/>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object w:dxaOrig="5280" w:dyaOrig="1280" w14:anchorId="1488F34E">
          <v:shape id="_x0000_i1032" type="#_x0000_t75" alt="" style="width:263.2pt;height:64pt;mso-width-percent:0;mso-height-percent:0;mso-width-percent:0;mso-height-percent:0" o:ole="">
            <v:imagedata r:id="rId28" o:title=""/>
          </v:shape>
          <o:OLEObject Type="Embed" ProgID="Equation.DSMT4" ShapeID="_x0000_i1032" DrawAspect="Content" ObjectID="_1697302682" r:id="rId2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9"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9"/>
      <w:r w:rsidRPr="00B95524">
        <w:rPr>
          <w:rFonts w:asciiTheme="majorBidi" w:hAnsiTheme="majorBidi" w:cstheme="majorBidi"/>
        </w:rPr>
        <w:fldChar w:fldCharType="end"/>
      </w:r>
    </w:p>
    <w:p w14:paraId="30754A25" w14:textId="293854C4"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441875">
        <w:rPr>
          <w:rFonts w:asciiTheme="majorBidi" w:hAnsiTheme="majorBidi" w:cstheme="majorBidi"/>
        </w:rPr>
        <w:t>s</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441875">
        <w:rPr>
          <w:rFonts w:asciiTheme="majorBidi" w:hAnsiTheme="majorBidi" w:cstheme="majorBidi"/>
        </w:rPr>
        <w:t>,</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 xml:space="preserve">values for </w:t>
      </w:r>
      <w:proofErr w:type="spellStart"/>
      <w:proofErr w:type="gramStart"/>
      <w:r w:rsidR="009769B8" w:rsidRPr="00B95524">
        <w:rPr>
          <w:rFonts w:asciiTheme="majorBidi" w:hAnsiTheme="majorBidi" w:cstheme="majorBidi"/>
        </w:rPr>
        <w:t>G</w:t>
      </w:r>
      <w:r w:rsidR="009769B8" w:rsidRPr="00B95524">
        <w:rPr>
          <w:rFonts w:asciiTheme="majorBidi" w:hAnsiTheme="majorBidi" w:cstheme="majorBidi"/>
          <w:vertAlign w:val="subscript"/>
        </w:rPr>
        <w:t>leak,aorta</w:t>
      </w:r>
      <w:proofErr w:type="spellEnd"/>
      <w:proofErr w:type="gramEnd"/>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513F0D">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60"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60"/>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513F0D">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leak,aorta</w:t>
            </w:r>
            <w:proofErr w:type="spellEnd"/>
            <w:proofErr w:type="gramEnd"/>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863" w:type="dxa"/>
          </w:tcPr>
          <w:p w14:paraId="57C97366" w14:textId="0C4C8223"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5B05BA">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513F0D">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513F0D">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 AR</w:t>
            </w:r>
          </w:p>
        </w:tc>
      </w:tr>
      <w:tr w:rsidR="00A552B2" w:rsidRPr="00B95524" w14:paraId="4FB0A171" w14:textId="6B4E4179" w:rsidTr="00513F0D">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527A5768"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Model validation</w:t>
      </w:r>
    </w:p>
    <w:p w14:paraId="1E0ED5D0" w14:textId="0DB24EB9"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5B05BA">
        <w:rPr>
          <w:rFonts w:asciiTheme="majorBidi" w:hAnsiTheme="majorBidi" w:cstheme="majorBidi"/>
        </w:rPr>
        <w:t xml:space="preserve"> </w:t>
      </w:r>
      <w:r w:rsidR="005B05BA" w:rsidRPr="00B95524">
        <w:rPr>
          <w:rFonts w:asciiTheme="majorBidi" w:hAnsiTheme="majorBidi" w:cstheme="majorBidi"/>
        </w:rPr>
        <w:t>from the literature</w:t>
      </w:r>
      <w:r w:rsidR="005B05BA">
        <w:rPr>
          <w:rFonts w:asciiTheme="majorBidi" w:hAnsiTheme="majorBidi" w:cstheme="majorBidi"/>
        </w:rPr>
        <w:t>,</w:t>
      </w:r>
      <w:r w:rsidR="0003098F" w:rsidRPr="00B95524">
        <w:rPr>
          <w:rFonts w:asciiTheme="majorBidi" w:hAnsiTheme="majorBidi" w:cstheme="majorBidi"/>
        </w:rPr>
        <w:t xml:space="preserve"> </w:t>
      </w:r>
      <w:r w:rsidR="005B05BA">
        <w:rPr>
          <w:rFonts w:asciiTheme="majorBidi" w:hAnsiTheme="majorBidi" w:cstheme="majorBidi"/>
        </w:rPr>
        <w:t xml:space="preserve">which was </w:t>
      </w:r>
      <w:r w:rsidR="0003098F" w:rsidRPr="00B95524">
        <w:rPr>
          <w:rFonts w:asciiTheme="majorBidi" w:hAnsiTheme="majorBidi" w:cstheme="majorBidi"/>
        </w:rPr>
        <w:t>acquired by cardiac magnetic resonanc</w:t>
      </w:r>
      <w:r w:rsidR="005B05BA">
        <w:rPr>
          <w:rFonts w:asciiTheme="majorBidi" w:hAnsiTheme="majorBidi" w:cstheme="majorBidi"/>
        </w:rPr>
        <w:t>e imaging</w:t>
      </w:r>
      <w:r w:rsidRPr="00B95524">
        <w:rPr>
          <w:rFonts w:asciiTheme="majorBidi" w:hAnsiTheme="majorBidi" w:cstheme="majorBidi"/>
        </w:rPr>
        <w:t xml:space="preserve"> (Tabl</w:t>
      </w:r>
      <w:r w:rsidR="00E35D13" w:rsidRPr="00B95524">
        <w:rPr>
          <w:rFonts w:asciiTheme="majorBidi" w:hAnsiTheme="majorBidi" w:cstheme="majorBidi"/>
        </w:rPr>
        <w:t>e</w:t>
      </w:r>
      <w:r w:rsidR="00601E3A">
        <w:rPr>
          <w:rFonts w:asciiTheme="majorBidi" w:hAnsiTheme="majorBidi" w:cstheme="majorBidi"/>
        </w:rPr>
        <w:t xml:space="preserve"> </w:t>
      </w:r>
      <w:r w:rsidR="00601E3A">
        <w:rPr>
          <w:rFonts w:asciiTheme="majorBidi" w:hAnsiTheme="majorBidi" w:cstheme="majorBidi"/>
        </w:rPr>
        <w:fldChar w:fldCharType="begin"/>
      </w:r>
      <w:r w:rsidR="00601E3A">
        <w:rPr>
          <w:rFonts w:asciiTheme="majorBidi" w:hAnsiTheme="majorBidi" w:cstheme="majorBidi"/>
        </w:rPr>
        <w:instrText xml:space="preserve"> seq table table5 </w:instrText>
      </w:r>
      <w:r w:rsidR="00601E3A">
        <w:rPr>
          <w:rFonts w:asciiTheme="majorBidi" w:hAnsiTheme="majorBidi" w:cstheme="majorBidi"/>
        </w:rPr>
        <w:fldChar w:fldCharType="separate"/>
      </w:r>
      <w:r w:rsidR="00601E3A">
        <w:rPr>
          <w:rFonts w:asciiTheme="majorBidi" w:hAnsiTheme="majorBidi" w:cstheme="majorBidi"/>
          <w:noProof/>
        </w:rPr>
        <w:t>5</w:t>
      </w:r>
      <w:r w:rsidR="00601E3A">
        <w:rPr>
          <w:rFonts w:asciiTheme="majorBidi" w:hAnsiTheme="majorBidi" w:cstheme="majorBidi"/>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w:t>
      </w:r>
      <w:r w:rsidR="00A0558B">
        <w:rPr>
          <w:rFonts w:asciiTheme="majorBidi" w:hAnsiTheme="majorBidi" w:cstheme="majorBidi"/>
        </w:rPr>
        <w:t xml:space="preserve">the </w:t>
      </w:r>
      <w:r w:rsidRPr="00B95524">
        <w:rPr>
          <w:rFonts w:asciiTheme="majorBidi" w:hAnsiTheme="majorBidi" w:cstheme="majorBidi"/>
        </w:rPr>
        <w:t>LV</w:t>
      </w:r>
      <w:r w:rsidR="00A0558B">
        <w:rPr>
          <w:rFonts w:asciiTheme="majorBidi" w:hAnsiTheme="majorBidi" w:cstheme="majorBidi"/>
        </w:rPr>
        <w:t xml:space="preserve"> end-diastolic</w:t>
      </w:r>
      <w:r w:rsidRPr="00B95524">
        <w:rPr>
          <w:rFonts w:asciiTheme="majorBidi" w:hAnsiTheme="majorBidi" w:cstheme="majorBidi"/>
        </w:rPr>
        <w:t xml:space="preserve"> volume index, LV </w:t>
      </w:r>
      <w:r w:rsidR="00A0558B" w:rsidRPr="00B95524">
        <w:rPr>
          <w:rFonts w:asciiTheme="majorBidi" w:hAnsiTheme="majorBidi" w:cstheme="majorBidi"/>
        </w:rPr>
        <w:t xml:space="preserve">end-systolic </w:t>
      </w:r>
      <w:r w:rsidRPr="00B95524">
        <w:rPr>
          <w:rFonts w:asciiTheme="majorBidi" w:hAnsiTheme="majorBidi" w:cstheme="majorBidi"/>
        </w:rPr>
        <w:t>volume index,</w:t>
      </w:r>
      <w:r w:rsidR="006E29E4" w:rsidRPr="00B95524">
        <w:rPr>
          <w:rFonts w:asciiTheme="majorBidi" w:hAnsiTheme="majorBidi" w:cstheme="majorBidi"/>
        </w:rPr>
        <w:t xml:space="preserve"> and</w:t>
      </w:r>
      <w:r w:rsidRPr="00B95524">
        <w:rPr>
          <w:rFonts w:asciiTheme="majorBidi" w:hAnsiTheme="majorBidi" w:cstheme="majorBidi"/>
        </w:rPr>
        <w:t xml:space="preserve"> LV mass index. Systolic function was assessed with</w:t>
      </w:r>
      <w:r w:rsidR="00A0558B">
        <w:rPr>
          <w:rFonts w:asciiTheme="majorBidi" w:hAnsiTheme="majorBidi" w:cstheme="majorBidi"/>
        </w:rPr>
        <w:t xml:space="preserve"> the</w:t>
      </w:r>
      <w:r w:rsidRPr="00B95524">
        <w:rPr>
          <w:rFonts w:asciiTheme="majorBidi" w:hAnsiTheme="majorBidi" w:cstheme="majorBidi"/>
        </w:rPr>
        <w:t xml:space="preserve"> LV stroke volume index and ejection fraction.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r>
      <w:r w:rsidR="00F52DF5" w:rsidRPr="00B95524">
        <w:rPr>
          <w:rFonts w:asciiTheme="majorBidi" w:hAnsiTheme="majorBidi" w:cstheme="majorBidi"/>
        </w:rPr>
        <w:fldChar w:fldCharType="separate"/>
      </w:r>
      <w:r w:rsidR="00877515">
        <w:rPr>
          <w:rFonts w:asciiTheme="majorBidi" w:hAnsiTheme="majorBidi" w:cstheme="majorBidi"/>
          <w:noProof/>
        </w:rPr>
        <w:t>(Verbraecken et al., 2006; Lang et 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w:t>
      </w:r>
      <w:r w:rsidR="002C4AAB">
        <w:rPr>
          <w:rFonts w:asciiTheme="majorBidi" w:hAnsiTheme="majorBidi" w:cstheme="majorBidi"/>
        </w:rPr>
        <w:t xml:space="preserve"> </w:t>
      </w:r>
      <w:r w:rsidR="00A867C3" w:rsidRPr="00B95524">
        <w:rPr>
          <w:rFonts w:asciiTheme="majorBidi" w:hAnsiTheme="majorBidi" w:cstheme="majorBidi"/>
        </w:rPr>
        <w:t xml:space="preserve">LV stroke </w:t>
      </w:r>
      <w:r w:rsidR="00A867C3" w:rsidRPr="00B95524">
        <w:rPr>
          <w:rFonts w:asciiTheme="majorBidi" w:hAnsiTheme="majorBidi" w:cstheme="majorBidi"/>
        </w:rPr>
        <w:lastRenderedPageBreak/>
        <w:t>volume index</w:t>
      </w:r>
      <w:r w:rsidR="00A867C3">
        <w:rPr>
          <w:rFonts w:asciiTheme="majorBidi" w:hAnsiTheme="majorBidi" w:cstheme="majorBidi"/>
        </w:rPr>
        <w:t>ed</w:t>
      </w:r>
      <w:r w:rsidRPr="00B95524">
        <w:rPr>
          <w:rFonts w:asciiTheme="majorBidi" w:hAnsiTheme="majorBidi" w:cstheme="majorBidi"/>
        </w:rPr>
        <w:t xml:space="preserve">, so the absolute difference </w:t>
      </w:r>
      <w:r w:rsidR="005B05BA">
        <w:rPr>
          <w:rFonts w:asciiTheme="majorBidi" w:hAnsiTheme="majorBidi" w:cstheme="majorBidi"/>
        </w:rPr>
        <w:t>between the</w:t>
      </w:r>
      <w:r w:rsidR="005B05BA" w:rsidRPr="00B95524">
        <w:rPr>
          <w:rFonts w:asciiTheme="majorBidi" w:hAnsiTheme="majorBidi" w:cstheme="majorBidi"/>
        </w:rPr>
        <w:t xml:space="preserve"> </w:t>
      </w:r>
      <w:r w:rsidRPr="00B95524">
        <w:rPr>
          <w:rFonts w:asciiTheme="majorBidi" w:hAnsiTheme="majorBidi" w:cstheme="majorBidi"/>
        </w:rPr>
        <w:t xml:space="preserve">reported </w:t>
      </w:r>
      <w:r w:rsidR="00C91EB4">
        <w:rPr>
          <w:rFonts w:asciiTheme="majorBidi" w:hAnsiTheme="majorBidi" w:cstheme="majorBidi"/>
        </w:rPr>
        <w:t xml:space="preserve">end-diastolic and end-systolic LV volume indexed </w:t>
      </w:r>
      <w:r w:rsidRPr="00B95524">
        <w:rPr>
          <w:rFonts w:asciiTheme="majorBidi" w:hAnsiTheme="majorBidi" w:cstheme="majorBidi"/>
        </w:rPr>
        <w:t>was used.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513F0D">
        <w:trPr>
          <w:jc w:val="center"/>
        </w:trPr>
        <w:tc>
          <w:tcPr>
            <w:tcW w:w="9767" w:type="dxa"/>
            <w:gridSpan w:val="12"/>
            <w:tcBorders>
              <w:top w:val="double" w:sz="4" w:space="0" w:color="auto"/>
            </w:tcBorders>
            <w:vAlign w:val="center"/>
          </w:tcPr>
          <w:p w14:paraId="14B0193B" w14:textId="0FBC238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 xml:space="preserve">Table </w:t>
            </w:r>
            <w:bookmarkStart w:id="61" w:name="table5"/>
            <w:r w:rsidR="009E3799">
              <w:rPr>
                <w:rFonts w:asciiTheme="majorBidi" w:hAnsiTheme="majorBidi" w:cstheme="majorBidi"/>
                <w:b/>
                <w:bCs/>
                <w:sz w:val="22"/>
              </w:rPr>
              <w:fldChar w:fldCharType="begin"/>
            </w:r>
            <w:r w:rsidR="009E3799">
              <w:rPr>
                <w:rFonts w:asciiTheme="majorBidi" w:hAnsiTheme="majorBidi" w:cstheme="majorBidi"/>
                <w:b/>
                <w:bCs/>
                <w:sz w:val="22"/>
              </w:rPr>
              <w:instrText xml:space="preserve"> seq table </w:instrText>
            </w:r>
            <w:r w:rsidR="009E3799">
              <w:rPr>
                <w:rFonts w:asciiTheme="majorBidi" w:hAnsiTheme="majorBidi" w:cstheme="majorBidi"/>
                <w:b/>
                <w:bCs/>
                <w:sz w:val="22"/>
              </w:rPr>
              <w:fldChar w:fldCharType="separate"/>
            </w:r>
            <w:r w:rsidR="009E3799">
              <w:rPr>
                <w:rFonts w:asciiTheme="majorBidi" w:hAnsiTheme="majorBidi" w:cstheme="majorBidi"/>
                <w:b/>
                <w:bCs/>
                <w:noProof/>
                <w:sz w:val="22"/>
              </w:rPr>
              <w:t>5</w:t>
            </w:r>
            <w:r w:rsidR="009E3799">
              <w:rPr>
                <w:rFonts w:asciiTheme="majorBidi" w:hAnsiTheme="majorBidi" w:cstheme="majorBidi"/>
                <w:b/>
                <w:bCs/>
                <w:sz w:val="22"/>
              </w:rPr>
              <w:fldChar w:fldCharType="end"/>
            </w:r>
            <w:bookmarkEnd w:id="61"/>
            <w:r w:rsidRPr="00B95524">
              <w:rPr>
                <w:rFonts w:asciiTheme="majorBidi" w:hAnsiTheme="majorBidi" w:cstheme="majorBidi"/>
                <w:b/>
                <w:bCs/>
                <w:sz w:val="22"/>
              </w:rPr>
              <w:t xml:space="preserve">. </w:t>
            </w:r>
            <w:r w:rsidRPr="00B95524">
              <w:rPr>
                <w:rFonts w:asciiTheme="majorBidi" w:hAnsiTheme="majorBidi" w:cstheme="majorBidi"/>
                <w:sz w:val="22"/>
              </w:rPr>
              <w:t>List of studies with quantified clinical data for LV dimensions and systolic function acquired by cardiac magnetic resonance</w:t>
            </w:r>
            <w:r w:rsidR="005B05BA">
              <w:rPr>
                <w:rFonts w:asciiTheme="majorBidi" w:hAnsiTheme="majorBidi" w:cstheme="majorBidi"/>
                <w:sz w:val="22"/>
              </w:rPr>
              <w:t xml:space="preserve"> imaging</w:t>
            </w:r>
            <w:r w:rsidRPr="00B95524">
              <w:rPr>
                <w:rFonts w:asciiTheme="majorBidi" w:hAnsiTheme="majorBidi" w:cstheme="majorBidi"/>
                <w:sz w:val="22"/>
              </w:rPr>
              <w:t>.</w:t>
            </w:r>
          </w:p>
        </w:tc>
      </w:tr>
      <w:tr w:rsidR="000153E9" w:rsidRPr="00B95524" w14:paraId="548C4722" w14:textId="77777777" w:rsidTr="00513F0D">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AR</w:t>
            </w:r>
          </w:p>
        </w:tc>
      </w:tr>
      <w:tr w:rsidR="000153E9" w:rsidRPr="00B95524" w14:paraId="53FFA0ED" w14:textId="77777777" w:rsidTr="00513F0D">
        <w:trPr>
          <w:jc w:val="center"/>
        </w:trPr>
        <w:tc>
          <w:tcPr>
            <w:tcW w:w="1269" w:type="dxa"/>
            <w:vAlign w:val="center"/>
          </w:tcPr>
          <w:p w14:paraId="2491C28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06DFE94B"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416" w:type="dxa"/>
            <w:tcBorders>
              <w:right w:val="double" w:sz="4" w:space="0" w:color="auto"/>
            </w:tcBorders>
            <w:vAlign w:val="center"/>
          </w:tcPr>
          <w:p w14:paraId="5705A39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329" w:type="dxa"/>
            <w:tcBorders>
              <w:left w:val="double" w:sz="4" w:space="0" w:color="auto"/>
            </w:tcBorders>
            <w:vAlign w:val="center"/>
          </w:tcPr>
          <w:p w14:paraId="0E6173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4BAA35E6"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BE2A5B9"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452" w:type="dxa"/>
            <w:tcBorders>
              <w:left w:val="double" w:sz="4" w:space="0" w:color="auto"/>
            </w:tcBorders>
            <w:vAlign w:val="center"/>
          </w:tcPr>
          <w:p w14:paraId="20FC9D00"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161FC6F8"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C20D3E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285" w:type="dxa"/>
            <w:tcBorders>
              <w:left w:val="double" w:sz="4" w:space="0" w:color="auto"/>
            </w:tcBorders>
            <w:vAlign w:val="center"/>
          </w:tcPr>
          <w:p w14:paraId="726D835A"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6E55165E"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20" w:type="dxa"/>
            <w:vAlign w:val="center"/>
          </w:tcPr>
          <w:p w14:paraId="51480B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r>
      <w:tr w:rsidR="00BC30FB" w:rsidRPr="00B95524" w14:paraId="11528719" w14:textId="77777777" w:rsidTr="00513F0D">
        <w:trPr>
          <w:jc w:val="center"/>
        </w:trPr>
        <w:tc>
          <w:tcPr>
            <w:tcW w:w="1269" w:type="dxa"/>
            <w:vAlign w:val="center"/>
          </w:tcPr>
          <w:p w14:paraId="10CD85A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1518762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191</w:t>
            </w:r>
          </w:p>
        </w:tc>
        <w:tc>
          <w:tcPr>
            <w:tcW w:w="1452" w:type="dxa"/>
            <w:tcBorders>
              <w:left w:val="double" w:sz="4" w:space="0" w:color="auto"/>
            </w:tcBorders>
            <w:vAlign w:val="center"/>
          </w:tcPr>
          <w:p w14:paraId="7940A497"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Liu et al. </w:t>
            </w:r>
            <w:r w:rsidRPr="00B95524">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(Liu et al., 2020)</w:t>
            </w:r>
            <w:r w:rsidRPr="00B95524">
              <w:rPr>
                <w:rFonts w:asciiTheme="majorBidi" w:hAnsiTheme="majorBidi" w:cstheme="majorBidi"/>
                <w:sz w:val="22"/>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104</w:t>
            </w:r>
          </w:p>
        </w:tc>
        <w:tc>
          <w:tcPr>
            <w:tcW w:w="1285" w:type="dxa"/>
            <w:tcBorders>
              <w:left w:val="double" w:sz="4" w:space="0" w:color="auto"/>
            </w:tcBorders>
          </w:tcPr>
          <w:p w14:paraId="1FFD77B4" w14:textId="24B5D590"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Malahfji</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(Malahfji et al., 2020)</w:t>
            </w:r>
            <w:r w:rsidRPr="00B95524">
              <w:rPr>
                <w:rFonts w:asciiTheme="majorBidi" w:hAnsiTheme="majorBidi" w:cstheme="majorBidi"/>
                <w:sz w:val="22"/>
              </w:rPr>
              <w:fldChar w:fldCharType="end"/>
            </w:r>
          </w:p>
        </w:tc>
        <w:tc>
          <w:tcPr>
            <w:tcW w:w="616" w:type="dxa"/>
          </w:tcPr>
          <w:p w14:paraId="59E5FBCC" w14:textId="0C5308C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2021</w:t>
            </w:r>
          </w:p>
        </w:tc>
        <w:tc>
          <w:tcPr>
            <w:tcW w:w="520" w:type="dxa"/>
          </w:tcPr>
          <w:p w14:paraId="66F99EEB" w14:textId="3AF855CD"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392</w:t>
            </w:r>
          </w:p>
        </w:tc>
      </w:tr>
      <w:tr w:rsidR="00BC30FB" w:rsidRPr="00B95524" w14:paraId="4310E42A" w14:textId="77777777" w:rsidTr="00513F0D">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41</w:t>
            </w:r>
          </w:p>
        </w:tc>
        <w:tc>
          <w:tcPr>
            <w:tcW w:w="1329" w:type="dxa"/>
            <w:tcBorders>
              <w:left w:val="double" w:sz="4" w:space="0" w:color="auto"/>
            </w:tcBorders>
            <w:vAlign w:val="center"/>
          </w:tcPr>
          <w:p w14:paraId="0190B60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2020)</w:t>
            </w:r>
            <w:r w:rsidRPr="00B95524">
              <w:rPr>
                <w:rFonts w:asciiTheme="majorBidi" w:hAnsiTheme="majorBidi" w:cstheme="majorBidi"/>
                <w:sz w:val="22"/>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440</w:t>
            </w:r>
          </w:p>
        </w:tc>
        <w:tc>
          <w:tcPr>
            <w:tcW w:w="1452" w:type="dxa"/>
            <w:tcBorders>
              <w:left w:val="double" w:sz="4" w:space="0" w:color="auto"/>
            </w:tcBorders>
            <w:vAlign w:val="center"/>
          </w:tcPr>
          <w:p w14:paraId="2278DE09"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59</w:t>
            </w:r>
          </w:p>
        </w:tc>
        <w:tc>
          <w:tcPr>
            <w:tcW w:w="1285" w:type="dxa"/>
            <w:tcBorders>
              <w:left w:val="double" w:sz="4" w:space="0" w:color="auto"/>
            </w:tcBorders>
          </w:tcPr>
          <w:p w14:paraId="1A530978" w14:textId="100CAF92"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tcPr>
          <w:p w14:paraId="7E9F0274" w14:textId="6DBF5BF4"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20" w:type="dxa"/>
          </w:tcPr>
          <w:p w14:paraId="352E0F62" w14:textId="2A8C5ACA"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29</w:t>
            </w:r>
          </w:p>
        </w:tc>
      </w:tr>
      <w:tr w:rsidR="00931EE7" w:rsidRPr="00B95524" w14:paraId="570E46AF" w14:textId="77777777" w:rsidTr="00513F0D">
        <w:trPr>
          <w:jc w:val="center"/>
        </w:trPr>
        <w:tc>
          <w:tcPr>
            <w:tcW w:w="1269" w:type="dxa"/>
            <w:vAlign w:val="center"/>
          </w:tcPr>
          <w:p w14:paraId="7A0DF69F"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159</w:t>
            </w:r>
          </w:p>
        </w:tc>
        <w:tc>
          <w:tcPr>
            <w:tcW w:w="1452" w:type="dxa"/>
            <w:tcBorders>
              <w:left w:val="double" w:sz="4" w:space="0" w:color="auto"/>
            </w:tcBorders>
            <w:vAlign w:val="center"/>
          </w:tcPr>
          <w:p w14:paraId="7085BDF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Bakkesstrom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(Bakkestrom et al., 2018)</w:t>
            </w:r>
            <w:r w:rsidRPr="00B95524">
              <w:rPr>
                <w:rFonts w:asciiTheme="majorBidi" w:hAnsiTheme="majorBidi" w:cstheme="majorBidi"/>
                <w:sz w:val="22"/>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46</w:t>
            </w:r>
          </w:p>
        </w:tc>
        <w:tc>
          <w:tcPr>
            <w:tcW w:w="1285" w:type="dxa"/>
            <w:tcBorders>
              <w:left w:val="double" w:sz="4" w:space="0" w:color="auto"/>
            </w:tcBorders>
          </w:tcPr>
          <w:p w14:paraId="797DD3E2" w14:textId="033E0FE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Geiger et al. </w:t>
            </w:r>
            <w:r w:rsidRPr="00B95524">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(Geiger et al., 2018)</w:t>
            </w:r>
            <w:r w:rsidRPr="00B95524">
              <w:rPr>
                <w:rFonts w:asciiTheme="majorBidi" w:hAnsiTheme="majorBidi" w:cstheme="majorBidi"/>
                <w:sz w:val="22"/>
              </w:rPr>
              <w:fldChar w:fldCharType="end"/>
            </w:r>
          </w:p>
        </w:tc>
        <w:tc>
          <w:tcPr>
            <w:tcW w:w="616" w:type="dxa"/>
          </w:tcPr>
          <w:p w14:paraId="6B367EB5" w14:textId="6A58CF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24A7DE77" w14:textId="0BE130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16</w:t>
            </w:r>
          </w:p>
        </w:tc>
      </w:tr>
      <w:tr w:rsidR="00931EE7" w:rsidRPr="00B95524" w14:paraId="428E0889" w14:textId="77777777" w:rsidTr="00513F0D">
        <w:trPr>
          <w:jc w:val="center"/>
        </w:trPr>
        <w:tc>
          <w:tcPr>
            <w:tcW w:w="1269" w:type="dxa"/>
            <w:vAlign w:val="center"/>
          </w:tcPr>
          <w:p w14:paraId="59BA7E0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2015b)</w:t>
            </w:r>
            <w:r w:rsidRPr="00B95524">
              <w:rPr>
                <w:rFonts w:asciiTheme="majorBidi" w:hAnsiTheme="majorBidi" w:cstheme="majorBidi"/>
                <w:sz w:val="22"/>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w:t>
            </w:r>
          </w:p>
        </w:tc>
        <w:tc>
          <w:tcPr>
            <w:tcW w:w="1329" w:type="dxa"/>
            <w:tcBorders>
              <w:left w:val="double" w:sz="4" w:space="0" w:color="auto"/>
            </w:tcBorders>
            <w:vAlign w:val="center"/>
          </w:tcPr>
          <w:p w14:paraId="59E0798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Singh et al. </w:t>
            </w:r>
            <w:r w:rsidRPr="00B95524">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(Singh et al., 2019)</w:t>
            </w:r>
            <w:r w:rsidRPr="00B95524">
              <w:rPr>
                <w:rFonts w:asciiTheme="majorBidi" w:hAnsiTheme="majorBidi" w:cstheme="majorBidi"/>
                <w:sz w:val="22"/>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174</w:t>
            </w:r>
          </w:p>
        </w:tc>
        <w:tc>
          <w:tcPr>
            <w:tcW w:w="1452" w:type="dxa"/>
            <w:tcBorders>
              <w:left w:val="double" w:sz="4" w:space="0" w:color="auto"/>
            </w:tcBorders>
            <w:vAlign w:val="center"/>
          </w:tcPr>
          <w:p w14:paraId="099C04A6"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40</w:t>
            </w:r>
          </w:p>
        </w:tc>
        <w:tc>
          <w:tcPr>
            <w:tcW w:w="1285" w:type="dxa"/>
            <w:tcBorders>
              <w:left w:val="double" w:sz="4" w:space="0" w:color="auto"/>
            </w:tcBorders>
          </w:tcPr>
          <w:p w14:paraId="2671840B" w14:textId="5F02A52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tcPr>
          <w:p w14:paraId="6BE35809" w14:textId="48EB40A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0BB53A66" w14:textId="5ED1901F"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38</w:t>
            </w:r>
          </w:p>
        </w:tc>
      </w:tr>
      <w:tr w:rsidR="00931EE7" w:rsidRPr="00B95524" w14:paraId="72050B92" w14:textId="77777777" w:rsidTr="00513F0D">
        <w:trPr>
          <w:jc w:val="center"/>
        </w:trPr>
        <w:tc>
          <w:tcPr>
            <w:tcW w:w="1269" w:type="dxa"/>
            <w:vAlign w:val="center"/>
          </w:tcPr>
          <w:p w14:paraId="5DEA53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329" w:type="dxa"/>
            <w:tcBorders>
              <w:left w:val="double" w:sz="4" w:space="0" w:color="auto"/>
            </w:tcBorders>
            <w:vAlign w:val="center"/>
          </w:tcPr>
          <w:p w14:paraId="60E3963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2018b)</w:t>
            </w:r>
            <w:r w:rsidRPr="00B95524">
              <w:rPr>
                <w:rFonts w:asciiTheme="majorBidi" w:hAnsiTheme="majorBidi" w:cstheme="majorBidi"/>
                <w:sz w:val="22"/>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61</w:t>
            </w:r>
          </w:p>
        </w:tc>
        <w:tc>
          <w:tcPr>
            <w:tcW w:w="1452" w:type="dxa"/>
            <w:tcBorders>
              <w:left w:val="double" w:sz="4" w:space="0" w:color="auto"/>
            </w:tcBorders>
            <w:vAlign w:val="center"/>
          </w:tcPr>
          <w:p w14:paraId="01CF69C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2016)</w:t>
            </w:r>
            <w:r w:rsidRPr="00B95524">
              <w:rPr>
                <w:rFonts w:asciiTheme="majorBidi" w:hAnsiTheme="majorBidi" w:cstheme="majorBidi"/>
                <w:sz w:val="22"/>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152</w:t>
            </w:r>
          </w:p>
        </w:tc>
        <w:tc>
          <w:tcPr>
            <w:tcW w:w="1285" w:type="dxa"/>
            <w:tcBorders>
              <w:left w:val="double" w:sz="4" w:space="0" w:color="auto"/>
            </w:tcBorders>
          </w:tcPr>
          <w:p w14:paraId="6F51219E" w14:textId="3CA36CE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Fairbairn et al. </w:t>
            </w:r>
            <w:r w:rsidRPr="00B95524">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(Fairbairn et al., 2013)</w:t>
            </w:r>
            <w:r w:rsidRPr="00B95524">
              <w:rPr>
                <w:rFonts w:asciiTheme="majorBidi" w:hAnsiTheme="majorBidi" w:cstheme="majorBidi"/>
                <w:sz w:val="22"/>
              </w:rPr>
              <w:fldChar w:fldCharType="end"/>
            </w:r>
          </w:p>
        </w:tc>
        <w:tc>
          <w:tcPr>
            <w:tcW w:w="616" w:type="dxa"/>
          </w:tcPr>
          <w:p w14:paraId="16838FE4" w14:textId="5814776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20" w:type="dxa"/>
          </w:tcPr>
          <w:p w14:paraId="5033E5D5" w14:textId="1D267240"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50</w:t>
            </w:r>
          </w:p>
        </w:tc>
      </w:tr>
      <w:tr w:rsidR="00931EE7" w:rsidRPr="00B95524" w14:paraId="21A717D0" w14:textId="77777777" w:rsidTr="00513F0D">
        <w:trPr>
          <w:jc w:val="center"/>
        </w:trPr>
        <w:tc>
          <w:tcPr>
            <w:tcW w:w="1269" w:type="dxa"/>
            <w:vAlign w:val="center"/>
          </w:tcPr>
          <w:p w14:paraId="4699CF2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33</w:t>
            </w:r>
          </w:p>
        </w:tc>
        <w:tc>
          <w:tcPr>
            <w:tcW w:w="1329" w:type="dxa"/>
            <w:tcBorders>
              <w:left w:val="double" w:sz="4" w:space="0" w:color="auto"/>
            </w:tcBorders>
            <w:vAlign w:val="center"/>
          </w:tcPr>
          <w:p w14:paraId="27C8087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133</w:t>
            </w:r>
          </w:p>
        </w:tc>
        <w:tc>
          <w:tcPr>
            <w:tcW w:w="1452" w:type="dxa"/>
            <w:tcBorders>
              <w:left w:val="double" w:sz="4" w:space="0" w:color="auto"/>
            </w:tcBorders>
            <w:vAlign w:val="center"/>
          </w:tcPr>
          <w:p w14:paraId="292D6DFE"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285" w:type="dxa"/>
            <w:tcBorders>
              <w:left w:val="double" w:sz="4" w:space="0" w:color="auto"/>
            </w:tcBorders>
          </w:tcPr>
          <w:p w14:paraId="28B74023" w14:textId="7E7BCE8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2012)</w:t>
            </w:r>
            <w:r w:rsidRPr="00B95524">
              <w:rPr>
                <w:rFonts w:asciiTheme="majorBidi" w:hAnsiTheme="majorBidi" w:cstheme="majorBidi"/>
                <w:sz w:val="22"/>
              </w:rPr>
              <w:fldChar w:fldCharType="end"/>
            </w:r>
          </w:p>
        </w:tc>
        <w:tc>
          <w:tcPr>
            <w:tcW w:w="616" w:type="dxa"/>
          </w:tcPr>
          <w:p w14:paraId="192445C0" w14:textId="65194542"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20" w:type="dxa"/>
          </w:tcPr>
          <w:p w14:paraId="1F9491B9" w14:textId="5BB16699"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158</w:t>
            </w:r>
          </w:p>
        </w:tc>
      </w:tr>
      <w:tr w:rsidR="00931EE7" w:rsidRPr="00B95524" w14:paraId="7C5ADE19" w14:textId="77777777" w:rsidTr="00513F0D">
        <w:trPr>
          <w:jc w:val="center"/>
        </w:trPr>
        <w:tc>
          <w:tcPr>
            <w:tcW w:w="1269" w:type="dxa"/>
            <w:vAlign w:val="center"/>
          </w:tcPr>
          <w:p w14:paraId="2249437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c>
          <w:tcPr>
            <w:tcW w:w="1329" w:type="dxa"/>
            <w:tcBorders>
              <w:left w:val="double" w:sz="4" w:space="0" w:color="auto"/>
            </w:tcBorders>
            <w:vAlign w:val="center"/>
          </w:tcPr>
          <w:p w14:paraId="24C0A7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128</w:t>
            </w:r>
          </w:p>
        </w:tc>
        <w:tc>
          <w:tcPr>
            <w:tcW w:w="1452" w:type="dxa"/>
            <w:tcBorders>
              <w:left w:val="double" w:sz="4" w:space="0" w:color="auto"/>
            </w:tcBorders>
            <w:vAlign w:val="center"/>
          </w:tcPr>
          <w:p w14:paraId="3AD6B6E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94</w:t>
            </w:r>
          </w:p>
        </w:tc>
        <w:tc>
          <w:tcPr>
            <w:tcW w:w="1285" w:type="dxa"/>
            <w:tcBorders>
              <w:left w:val="double" w:sz="4" w:space="0" w:color="auto"/>
            </w:tcBorders>
          </w:tcPr>
          <w:p w14:paraId="4786FF9D" w14:textId="6A256DE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Pr>
          <w:p w14:paraId="210912B6" w14:textId="1FC1C2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20" w:type="dxa"/>
          </w:tcPr>
          <w:p w14:paraId="741FA070" w14:textId="3B8DD918"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34</w:t>
            </w:r>
          </w:p>
        </w:tc>
      </w:tr>
      <w:tr w:rsidR="00931EE7" w:rsidRPr="00B95524" w14:paraId="0C8A0361" w14:textId="77777777" w:rsidTr="00513F0D">
        <w:trPr>
          <w:jc w:val="center"/>
        </w:trPr>
        <w:tc>
          <w:tcPr>
            <w:tcW w:w="1269" w:type="dxa"/>
            <w:tcBorders>
              <w:bottom w:val="double" w:sz="4" w:space="0" w:color="auto"/>
            </w:tcBorders>
            <w:vAlign w:val="center"/>
          </w:tcPr>
          <w:p w14:paraId="4507573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Steadman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(Steadman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41</w:t>
            </w:r>
          </w:p>
        </w:tc>
        <w:tc>
          <w:tcPr>
            <w:tcW w:w="1452" w:type="dxa"/>
            <w:tcBorders>
              <w:left w:val="double" w:sz="4" w:space="0" w:color="auto"/>
              <w:bottom w:val="double" w:sz="4" w:space="0" w:color="auto"/>
            </w:tcBorders>
            <w:vAlign w:val="center"/>
          </w:tcPr>
          <w:p w14:paraId="1DA52E7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23</w:t>
            </w:r>
          </w:p>
        </w:tc>
        <w:tc>
          <w:tcPr>
            <w:tcW w:w="1285" w:type="dxa"/>
            <w:tcBorders>
              <w:left w:val="double" w:sz="4" w:space="0" w:color="auto"/>
            </w:tcBorders>
          </w:tcPr>
          <w:p w14:paraId="001AFF18" w14:textId="4F61B9D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Grotenhuis</w:t>
            </w:r>
            <w:proofErr w:type="spellEnd"/>
            <w:r w:rsidRPr="00B95524">
              <w:rPr>
                <w:rFonts w:asciiTheme="majorBidi" w:hAnsiTheme="majorBidi" w:cstheme="majorBidi"/>
                <w:sz w:val="22"/>
              </w:rPr>
              <w:t xml:space="preserve"> et al.</w:t>
            </w:r>
            <w:r w:rsidRPr="00B95524">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(Grotenhuis et al., 2007)</w:t>
            </w:r>
            <w:r w:rsidRPr="00B95524">
              <w:rPr>
                <w:rFonts w:asciiTheme="majorBidi" w:hAnsiTheme="majorBidi" w:cstheme="majorBidi"/>
                <w:sz w:val="22"/>
              </w:rPr>
              <w:fldChar w:fldCharType="end"/>
            </w:r>
          </w:p>
        </w:tc>
        <w:tc>
          <w:tcPr>
            <w:tcW w:w="616" w:type="dxa"/>
          </w:tcPr>
          <w:p w14:paraId="26B8DCFE" w14:textId="6D62FCC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2007</w:t>
            </w:r>
          </w:p>
        </w:tc>
        <w:tc>
          <w:tcPr>
            <w:tcW w:w="520" w:type="dxa"/>
          </w:tcPr>
          <w:p w14:paraId="1D02B943" w14:textId="38B8E781"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r>
      <w:tr w:rsidR="000153E9" w:rsidRPr="00B95524" w14:paraId="7820E9CE" w14:textId="77777777" w:rsidTr="00513F0D">
        <w:trPr>
          <w:jc w:val="center"/>
        </w:trPr>
        <w:tc>
          <w:tcPr>
            <w:tcW w:w="9767" w:type="dxa"/>
            <w:gridSpan w:val="12"/>
            <w:tcBorders>
              <w:top w:val="double" w:sz="4" w:space="0" w:color="auto"/>
            </w:tcBorders>
            <w:vAlign w:val="center"/>
          </w:tcPr>
          <w:p w14:paraId="25B05105" w14:textId="77777777" w:rsidR="000153E9" w:rsidRPr="00B95524" w:rsidRDefault="000153E9" w:rsidP="00513F0D">
            <w:pPr>
              <w:rPr>
                <w:rFonts w:asciiTheme="majorBidi" w:hAnsiTheme="majorBidi" w:cstheme="majorBidi"/>
                <w:sz w:val="22"/>
              </w:rPr>
            </w:pPr>
            <w:r w:rsidRPr="00B95524">
              <w:rPr>
                <w:rFonts w:asciiTheme="majorBidi" w:hAnsiTheme="majorBidi" w:cstheme="majorBidi"/>
                <w:sz w:val="22"/>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0D4924A5"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 (pressure overloading)</w:t>
      </w:r>
    </w:p>
    <w:p w14:paraId="1CA091C2" w14:textId="3CF99FBB"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r w:rsidR="0005383C">
        <w:rPr>
          <w:rFonts w:asciiTheme="majorBidi" w:hAnsiTheme="majorBidi" w:cstheme="majorBidi"/>
        </w:rPr>
        <w:t xml:space="preserve">the </w:t>
      </w:r>
      <w:r w:rsidR="004F1C4C" w:rsidRPr="00B95524">
        <w:rPr>
          <w:rFonts w:asciiTheme="majorBidi" w:hAnsiTheme="majorBidi" w:cstheme="majorBidi"/>
        </w:rPr>
        <w:t xml:space="preserve">PyMyoVent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r w:rsidR="00B325A0">
        <w:rPr>
          <w:rFonts w:asciiTheme="majorBidi" w:hAnsiTheme="majorBidi" w:cstheme="majorBidi"/>
        </w:rPr>
        <w:t xml:space="preserve">example of </w:t>
      </w:r>
      <w:r w:rsidR="003D1A9D" w:rsidRPr="00B95524">
        <w:rPr>
          <w:rFonts w:asciiTheme="majorBidi" w:hAnsiTheme="majorBidi" w:cstheme="majorBidi"/>
        </w:rPr>
        <w:t>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r w:rsidR="00641912" w:rsidRPr="00B95524">
        <w:rPr>
          <w:rFonts w:asciiTheme="majorBidi" w:hAnsiTheme="majorBidi" w:cstheme="majorBidi"/>
        </w:rPr>
        <w:t xml:space="preserve">. Once the simulation </w:t>
      </w:r>
      <w:r w:rsidR="002B7CD8">
        <w:rPr>
          <w:rFonts w:asciiTheme="majorBidi" w:hAnsiTheme="majorBidi" w:cstheme="majorBidi"/>
        </w:rPr>
        <w:t>reached</w:t>
      </w:r>
      <w:r w:rsidR="00641912" w:rsidRPr="00B95524">
        <w:rPr>
          <w:rFonts w:asciiTheme="majorBidi" w:hAnsiTheme="majorBidi" w:cstheme="majorBidi"/>
        </w:rPr>
        <w:t xml:space="preserve"> initial steady state</w:t>
      </w:r>
      <w:r w:rsidR="002B7CD8">
        <w:rPr>
          <w:rFonts w:asciiTheme="majorBidi" w:hAnsiTheme="majorBidi" w:cstheme="majorBidi"/>
        </w:rPr>
        <w:t xml:space="preserve"> at 50 s,</w:t>
      </w:r>
      <w:r w:rsidR="00E55449">
        <w:rPr>
          <w:rFonts w:asciiTheme="majorBidi" w:hAnsiTheme="majorBidi" w:cstheme="majorBidi"/>
        </w:rPr>
        <w:t xml:space="preserve"> representing </w:t>
      </w:r>
      <w:r w:rsidR="0005383C">
        <w:rPr>
          <w:rFonts w:asciiTheme="majorBidi" w:hAnsiTheme="majorBidi" w:cstheme="majorBidi"/>
        </w:rPr>
        <w:t xml:space="preserve">the </w:t>
      </w:r>
      <w:r w:rsidR="00E55449">
        <w:rPr>
          <w:rFonts w:asciiTheme="majorBidi" w:hAnsiTheme="majorBidi" w:cstheme="majorBidi"/>
        </w:rPr>
        <w:t>“baseline” simulation</w:t>
      </w:r>
      <w:r w:rsidR="00641912" w:rsidRPr="00B95524">
        <w:rPr>
          <w:rFonts w:asciiTheme="majorBidi" w:hAnsiTheme="majorBidi" w:cstheme="majorBidi"/>
        </w:rPr>
        <w:t xml:space="preserve">, the growth module </w:t>
      </w:r>
      <w:r w:rsidR="0005383C">
        <w:rPr>
          <w:rFonts w:asciiTheme="majorBidi" w:hAnsiTheme="majorBidi" w:cstheme="majorBidi"/>
        </w:rPr>
        <w:t xml:space="preserve">was </w:t>
      </w:r>
      <w:r w:rsidR="00EE77D6" w:rsidRPr="00B95524">
        <w:rPr>
          <w:rFonts w:asciiTheme="majorBidi" w:hAnsiTheme="majorBidi" w:cstheme="majorBidi"/>
        </w:rPr>
        <w:t>activated (first vertical dashed line</w:t>
      </w:r>
      <w:r w:rsidR="0005383C">
        <w:rPr>
          <w:rFonts w:asciiTheme="majorBidi" w:hAnsiTheme="majorBidi" w:cstheme="majorBidi"/>
        </w:rPr>
        <w:t xml:space="preserve"> from the left</w:t>
      </w:r>
      <w:r w:rsidR="00EE77D6" w:rsidRPr="00B95524">
        <w:rPr>
          <w:rFonts w:asciiTheme="majorBidi" w:hAnsiTheme="majorBidi" w:cstheme="majorBidi"/>
        </w:rPr>
        <w:t xml:space="preserve"> </w:t>
      </w:r>
      <w:r w:rsidR="004A7B1A" w:rsidRPr="00B95524">
        <w:rPr>
          <w:rFonts w:asciiTheme="majorBidi" w:hAnsiTheme="majorBidi" w:cstheme="majorBidi"/>
        </w:rPr>
        <w:t>in all panels</w:t>
      </w:r>
      <w:r w:rsidR="00EE77D6" w:rsidRPr="00B95524">
        <w:rPr>
          <w:rFonts w:asciiTheme="majorBidi" w:hAnsiTheme="majorBidi" w:cstheme="majorBidi"/>
        </w:rPr>
        <w:t>)</w:t>
      </w:r>
      <w:r w:rsidR="005B5394" w:rsidRPr="00B95524">
        <w:rPr>
          <w:rFonts w:asciiTheme="majorBidi" w:hAnsiTheme="majorBidi" w:cstheme="majorBidi"/>
        </w:rPr>
        <w:t>.</w:t>
      </w:r>
      <w:r w:rsidR="00A67970">
        <w:rPr>
          <w:rFonts w:asciiTheme="majorBidi" w:eastAsiaTheme="minorEastAsia" w:hAnsiTheme="majorBidi" w:cstheme="majorBidi"/>
        </w:rPr>
        <w:t xml:space="preserve"> </w:t>
      </w:r>
      <w:r w:rsidR="00A67970" w:rsidRPr="00A67970">
        <w:rPr>
          <w:rFonts w:asciiTheme="majorBidi" w:eastAsiaTheme="minorEastAsia" w:hAnsiTheme="majorBidi" w:cstheme="majorBidi"/>
        </w:rPr>
        <w:t>The setpoints for both the concentric and eccentric growth laws were assigned to match the average value of the driving signals during the initial steady state</w:t>
      </w:r>
      <w:r w:rsidR="0015234A" w:rsidRPr="00B95524">
        <w:rPr>
          <w:rFonts w:asciiTheme="majorBidi" w:eastAsiaTheme="minorEastAsia" w:hAnsiTheme="majorBidi" w:cstheme="majorBidi"/>
        </w:rPr>
        <w:t xml:space="preserve">. </w:t>
      </w:r>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300 s (second vertical dashed line)</w:t>
      </w:r>
      <w:r w:rsidR="00C45D67">
        <w:rPr>
          <w:rFonts w:asciiTheme="majorBidi" w:eastAsiaTheme="minorEastAsia" w:hAnsiTheme="majorBidi" w:cstheme="majorBidi"/>
        </w:rPr>
        <w:t>,</w:t>
      </w:r>
      <w:r w:rsidR="00C574B6" w:rsidRPr="00B95524">
        <w:rPr>
          <w:rFonts w:asciiTheme="majorBidi" w:eastAsiaTheme="minorEastAsia" w:hAnsiTheme="majorBidi" w:cstheme="majorBidi"/>
        </w:rPr>
        <w:t xml:space="preserve">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 the aortic </w:t>
      </w:r>
      <w:r w:rsidR="00C45CA9" w:rsidRPr="00B95524">
        <w:rPr>
          <w:rFonts w:asciiTheme="majorBidi" w:eastAsiaTheme="minorEastAsia" w:hAnsiTheme="majorBidi" w:cstheme="majorBidi"/>
        </w:rPr>
        <w:t xml:space="preserve">resistance gradually </w:t>
      </w:r>
      <w:r w:rsidR="00C574B6" w:rsidRPr="00B95524">
        <w:rPr>
          <w:rFonts w:asciiTheme="majorBidi" w:eastAsiaTheme="minorEastAsia" w:hAnsiTheme="majorBidi" w:cstheme="majorBidi"/>
        </w:rPr>
        <w:t xml:space="preserve">increased </w:t>
      </w:r>
      <w:r w:rsidR="00C45D67" w:rsidRPr="00B95524">
        <w:rPr>
          <w:rFonts w:asciiTheme="majorBidi" w:eastAsiaTheme="minorEastAsia" w:hAnsiTheme="majorBidi" w:cstheme="majorBidi"/>
        </w:rPr>
        <w:t>(</w:t>
      </w:r>
      <w:r w:rsidR="00C45D67">
        <w:rPr>
          <w:rFonts w:asciiTheme="majorBidi" w:eastAsiaTheme="minorEastAsia" w:hAnsiTheme="majorBidi" w:cstheme="majorBidi"/>
        </w:rPr>
        <w:t>over</w:t>
      </w:r>
      <w:r w:rsidR="00C45D67" w:rsidRPr="00B95524">
        <w:rPr>
          <w:rFonts w:asciiTheme="majorBidi" w:eastAsiaTheme="minorEastAsia" w:hAnsiTheme="majorBidi" w:cstheme="majorBidi"/>
        </w:rPr>
        <w:t xml:space="preserve"> 100 s between the second and third vertical lines)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C45D67">
        <w:rPr>
          <w:rFonts w:asciiTheme="majorBidi" w:eastAsiaTheme="minorEastAsia" w:hAnsiTheme="majorBidi" w:cstheme="majorBidi"/>
        </w:rPr>
        <w:t xml:space="preserve">a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 xml:space="preserve">In response to </w:t>
      </w:r>
      <w:r w:rsidR="002B7CD8">
        <w:rPr>
          <w:rFonts w:asciiTheme="majorBidi" w:eastAsiaTheme="minorEastAsia" w:hAnsiTheme="majorBidi" w:cstheme="majorBidi"/>
        </w:rPr>
        <w:t xml:space="preserve">the </w:t>
      </w:r>
      <w:r w:rsidR="00AF1A16" w:rsidRPr="00B95524">
        <w:rPr>
          <w:rFonts w:asciiTheme="majorBidi" w:eastAsiaTheme="minorEastAsia" w:hAnsiTheme="majorBidi" w:cstheme="majorBidi"/>
        </w:rPr>
        <w:t>induced pressure overloading</w:t>
      </w:r>
      <w:r w:rsidR="007E1E06" w:rsidRPr="00B95524">
        <w:rPr>
          <w:rFonts w:asciiTheme="majorBidi" w:eastAsiaTheme="minorEastAsia" w:hAnsiTheme="majorBidi" w:cstheme="majorBidi"/>
        </w:rPr>
        <w:t xml:space="preserve">, </w:t>
      </w:r>
      <w:r w:rsidR="002B7CD8">
        <w:rPr>
          <w:rFonts w:asciiTheme="majorBidi" w:eastAsiaTheme="minorEastAsia" w:hAnsiTheme="majorBidi" w:cstheme="majorBidi"/>
        </w:rPr>
        <w:t xml:space="preserve">the </w:t>
      </w:r>
      <w:r w:rsidR="007E1E06" w:rsidRPr="00B95524">
        <w:rPr>
          <w:rFonts w:asciiTheme="majorBidi" w:eastAsiaTheme="minorEastAsia" w:hAnsiTheme="majorBidi" w:cstheme="majorBidi"/>
        </w:rPr>
        <w:t>growth module increased LV wall volume (</w:t>
      </w:r>
      <w:proofErr w:type="spellStart"/>
      <w:r w:rsidR="007E1E06" w:rsidRPr="00B95524">
        <w:rPr>
          <w:rFonts w:asciiTheme="majorBidi" w:eastAsiaTheme="minorEastAsia" w:hAnsiTheme="majorBidi" w:cstheme="majorBidi"/>
        </w:rPr>
        <w:t>V</w:t>
      </w:r>
      <w:r w:rsidR="007E1E06" w:rsidRPr="00B95524">
        <w:rPr>
          <w:rFonts w:asciiTheme="majorBidi" w:eastAsiaTheme="minorEastAsia" w:hAnsiTheme="majorBidi" w:cstheme="majorBidi"/>
          <w:vertAlign w:val="subscript"/>
        </w:rPr>
        <w:t>wall</w:t>
      </w:r>
      <w:proofErr w:type="spellEnd"/>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 xml:space="preserve">number of </w:t>
      </w:r>
      <w:r w:rsidR="002B7CD8">
        <w:rPr>
          <w:rFonts w:asciiTheme="majorBidi" w:eastAsiaTheme="minorEastAsia" w:hAnsiTheme="majorBidi" w:cstheme="majorBidi"/>
        </w:rPr>
        <w:t xml:space="preserve">serial </w:t>
      </w:r>
      <w:r w:rsidR="004476EE" w:rsidRPr="00B95524">
        <w:rPr>
          <w:rFonts w:asciiTheme="majorBidi" w:eastAsiaTheme="minorEastAsia" w:hAnsiTheme="majorBidi" w:cstheme="majorBidi"/>
        </w:rPr>
        <w:t>half-sarcomeres around the circumference of LV remained</w:t>
      </w:r>
      <w:r w:rsidR="002B7CD8">
        <w:rPr>
          <w:rFonts w:asciiTheme="majorBidi" w:eastAsiaTheme="minorEastAsia" w:hAnsiTheme="majorBidi" w:cstheme="majorBidi"/>
        </w:rPr>
        <w:t xml:space="preserve"> nearly</w:t>
      </w:r>
      <w:r w:rsidR="004476EE" w:rsidRPr="00B95524">
        <w:rPr>
          <w:rFonts w:asciiTheme="majorBidi" w:eastAsiaTheme="minorEastAsia" w:hAnsiTheme="majorBidi" w:cstheme="majorBidi"/>
        </w:rPr>
        <w:t xml:space="preserve">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w:t>
      </w:r>
      <w:r w:rsidR="002B7CD8">
        <w:rPr>
          <w:rFonts w:asciiTheme="majorBidi" w:eastAsiaTheme="minorEastAsia" w:hAnsiTheme="majorBidi" w:cstheme="majorBidi"/>
        </w:rPr>
        <w:t xml:space="preserve"> the</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 xml:space="preserve">These </w:t>
      </w:r>
      <w:r w:rsidR="0035288E">
        <w:rPr>
          <w:rFonts w:asciiTheme="majorBidi" w:eastAsiaTheme="minorEastAsia" w:hAnsiTheme="majorBidi" w:cstheme="majorBidi"/>
        </w:rPr>
        <w:t>responses capture</w:t>
      </w:r>
      <w:r w:rsidR="0035288E" w:rsidRPr="00B95524">
        <w:rPr>
          <w:rFonts w:asciiTheme="majorBidi" w:eastAsiaTheme="minorEastAsia" w:hAnsiTheme="majorBidi" w:cstheme="majorBidi"/>
        </w:rPr>
        <w:t xml:space="preserve"> </w:t>
      </w:r>
      <w:r w:rsidR="00BC76C3" w:rsidRPr="00B95524">
        <w:rPr>
          <w:rFonts w:asciiTheme="majorBidi" w:eastAsiaTheme="minorEastAsia" w:hAnsiTheme="majorBidi" w:cstheme="majorBidi"/>
        </w:rPr>
        <w:t>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2B7CD8">
        <w:rPr>
          <w:rFonts w:asciiTheme="majorBidi" w:eastAsiaTheme="minorEastAsia" w:hAnsiTheme="majorBidi" w:cstheme="majorBidi"/>
        </w:rPr>
        <w:t>The b</w:t>
      </w:r>
      <w:r w:rsidR="002B7CD8" w:rsidRPr="00B95524">
        <w:rPr>
          <w:rFonts w:asciiTheme="majorBidi" w:eastAsiaTheme="minorEastAsia" w:hAnsiTheme="majorBidi" w:cstheme="majorBidi"/>
        </w:rPr>
        <w:t xml:space="preserve">aroreflex </w:t>
      </w:r>
      <w:r w:rsidR="00F2355A" w:rsidRPr="00B95524">
        <w:rPr>
          <w:rFonts w:asciiTheme="majorBidi" w:eastAsiaTheme="minorEastAsia" w:hAnsiTheme="majorBidi" w:cstheme="majorBidi"/>
        </w:rPr>
        <w:t xml:space="preserve">feedback loop maintained arterial pressure at </w:t>
      </w:r>
      <w:r w:rsidR="002B7CD8">
        <w:rPr>
          <w:rFonts w:asciiTheme="majorBidi" w:eastAsiaTheme="minorEastAsia" w:hAnsiTheme="majorBidi" w:cstheme="majorBidi"/>
        </w:rPr>
        <w:t xml:space="preserve">a </w:t>
      </w:r>
      <w:r w:rsidR="00F2355A" w:rsidRPr="00B95524">
        <w:rPr>
          <w:rFonts w:asciiTheme="majorBidi" w:eastAsiaTheme="minorEastAsia" w:hAnsiTheme="majorBidi" w:cstheme="majorBidi"/>
        </w:rPr>
        <w:t xml:space="preserve">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contractility of </w:t>
      </w:r>
      <w:r w:rsidR="00D6167D" w:rsidRPr="00B95524">
        <w:rPr>
          <w:rFonts w:asciiTheme="majorBidi" w:eastAsiaTheme="minorEastAsia" w:hAnsiTheme="majorBidi" w:cstheme="majorBidi"/>
        </w:rPr>
        <w:t xml:space="preserve">both thick and thin myofilaments,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3C7E268B" w14:textId="08DDA45F"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62"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62"/>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 xml:space="preserve">eft </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 xml:space="preserve">response of </w:t>
      </w:r>
      <w:r w:rsidR="00DA6E83">
        <w:rPr>
          <w:rFonts w:asciiTheme="majorBidi" w:hAnsiTheme="majorBidi" w:cstheme="majorBidi"/>
        </w:rPr>
        <w:t>the</w:t>
      </w:r>
      <w:r w:rsidR="00E01E50" w:rsidRPr="00B95524">
        <w:rPr>
          <w:rFonts w:asciiTheme="majorBidi" w:hAnsiTheme="majorBidi" w:cstheme="majorBidi"/>
        </w:rPr>
        <w:t xml:space="preserve"> PyMyoVent</w:t>
      </w:r>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DA6E83">
        <w:rPr>
          <w:rFonts w:asciiTheme="majorBidi" w:hAnsiTheme="majorBidi" w:cstheme="majorBidi"/>
        </w:rPr>
        <w:t xml:space="preserve"> framework</w:t>
      </w:r>
      <w:r w:rsidR="00E01E50" w:rsidRPr="00B95524">
        <w:rPr>
          <w:rFonts w:asciiTheme="majorBidi" w:hAnsiTheme="majorBidi" w:cstheme="majorBidi"/>
        </w:rPr>
        <w:t xml:space="preserve"> </w:t>
      </w:r>
      <w:r w:rsidR="00DA6E83">
        <w:rPr>
          <w:rFonts w:asciiTheme="majorBidi" w:hAnsiTheme="majorBidi" w:cstheme="majorBidi"/>
        </w:rPr>
        <w:t>at</w:t>
      </w:r>
      <w:r w:rsidR="00DA6E83" w:rsidRPr="00B95524">
        <w:rPr>
          <w:rFonts w:asciiTheme="majorBidi" w:hAnsiTheme="majorBidi" w:cstheme="majorBidi"/>
        </w:rPr>
        <w:t xml:space="preserve"> </w:t>
      </w:r>
      <w:r w:rsidR="000D5FB4" w:rsidRPr="00B95524">
        <w:rPr>
          <w:rFonts w:asciiTheme="majorBidi" w:hAnsiTheme="majorBidi" w:cstheme="majorBidi"/>
        </w:rPr>
        <w:t>multi-scale levels</w:t>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 xml:space="preserve">the </w:t>
      </w:r>
      <w:r w:rsidR="00DA6E83" w:rsidRPr="00B95524">
        <w:rPr>
          <w:rFonts w:asciiTheme="majorBidi" w:hAnsiTheme="majorBidi" w:cstheme="majorBidi"/>
        </w:rPr>
        <w:t>continue</w:t>
      </w:r>
      <w:r w:rsidR="00DA6E83">
        <w:rPr>
          <w:rFonts w:asciiTheme="majorBidi" w:hAnsiTheme="majorBidi" w:cstheme="majorBidi"/>
        </w:rPr>
        <w:t>d</w:t>
      </w:r>
      <w:r w:rsidR="00DA6E83" w:rsidRPr="00B95524">
        <w:rPr>
          <w:rFonts w:asciiTheme="majorBidi" w:hAnsiTheme="majorBidi" w:cstheme="majorBidi"/>
        </w:rPr>
        <w:t xml:space="preserve"> </w:t>
      </w:r>
      <w:r w:rsidR="00130B0B" w:rsidRPr="00B95524">
        <w:rPr>
          <w:rFonts w:asciiTheme="majorBidi" w:hAnsiTheme="majorBidi" w:cstheme="majorBidi"/>
        </w:rPr>
        <w:t xml:space="preserve">modulation </w:t>
      </w:r>
      <w:r w:rsidR="005C0781">
        <w:rPr>
          <w:rFonts w:asciiTheme="majorBidi" w:hAnsiTheme="majorBidi" w:cstheme="majorBidi"/>
        </w:rPr>
        <w:t xml:space="preserve">of </w:t>
      </w:r>
      <w:r w:rsidR="00DA6E83">
        <w:rPr>
          <w:rFonts w:asciiTheme="majorBidi" w:hAnsiTheme="majorBidi" w:cstheme="majorBidi"/>
        </w:rPr>
        <w:t xml:space="preserve">the </w:t>
      </w:r>
      <w:r w:rsidR="005C0781">
        <w:rPr>
          <w:rFonts w:asciiTheme="majorBidi" w:hAnsiTheme="majorBidi" w:cstheme="majorBidi"/>
        </w:rPr>
        <w:t>baroreflex module</w:t>
      </w:r>
      <w:r w:rsidR="00B5550A">
        <w:rPr>
          <w:rFonts w:asciiTheme="majorBidi" w:hAnsiTheme="majorBidi" w:cstheme="majorBidi"/>
        </w:rPr>
        <w:t xml:space="preserve"> </w:t>
      </w:r>
      <w:r w:rsidR="0012568E">
        <w:rPr>
          <w:rFonts w:asciiTheme="majorBidi" w:hAnsiTheme="majorBidi" w:cstheme="majorBidi"/>
        </w:rPr>
        <w:t>over reflex-sensitive parameters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w:t>
      </w:r>
      <w:r w:rsidR="00DA6E83">
        <w:rPr>
          <w:rFonts w:asciiTheme="majorBidi" w:hAnsiTheme="majorBidi" w:cstheme="majorBidi"/>
        </w:rPr>
        <w:t xml:space="preserve">a </w:t>
      </w:r>
      <w:r w:rsidR="00CD1505" w:rsidRPr="00B95524">
        <w:rPr>
          <w:rFonts w:asciiTheme="majorBidi" w:hAnsiTheme="majorBidi" w:cstheme="majorBidi"/>
        </w:rPr>
        <w:t xml:space="preserve">setpoint level of 90 mm Hg. </w:t>
      </w:r>
      <w:r w:rsidR="00DA6E83">
        <w:rPr>
          <w:rFonts w:asciiTheme="majorBidi" w:hAnsiTheme="majorBidi" w:cstheme="majorBidi"/>
        </w:rPr>
        <w:t xml:space="preserve">The </w:t>
      </w:r>
      <w:proofErr w:type="gramStart"/>
      <w:r w:rsidR="00DA6E83">
        <w:rPr>
          <w:rFonts w:asciiTheme="majorBidi" w:hAnsiTheme="majorBidi" w:cstheme="majorBidi"/>
        </w:rPr>
        <w:t>r</w:t>
      </w:r>
      <w:r w:rsidR="00DA6E83" w:rsidRPr="00B95524">
        <w:rPr>
          <w:rFonts w:asciiTheme="majorBidi" w:hAnsiTheme="majorBidi" w:cstheme="majorBidi"/>
        </w:rPr>
        <w:t xml:space="preserve">ight </w:t>
      </w:r>
      <w:r w:rsidR="00D352E1" w:rsidRPr="00B95524">
        <w:rPr>
          <w:rFonts w:asciiTheme="majorBidi" w:hAnsiTheme="majorBidi" w:cstheme="majorBidi"/>
        </w:rPr>
        <w:t>hand</w:t>
      </w:r>
      <w:proofErr w:type="gramEnd"/>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 xml:space="preserve">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w:t>
      </w:r>
      <w:r w:rsidR="00DA6E83">
        <w:rPr>
          <w:rFonts w:asciiTheme="majorBidi" w:hAnsiTheme="majorBidi" w:cstheme="majorBidi"/>
        </w:rPr>
        <w:t xml:space="preserve">an </w:t>
      </w:r>
      <w:r w:rsidR="004D0C61">
        <w:rPr>
          <w:rFonts w:asciiTheme="majorBidi" w:hAnsiTheme="majorBidi" w:cstheme="majorBidi"/>
        </w:rPr>
        <w:t xml:space="preserve">envelope of </w:t>
      </w:r>
      <w:r w:rsidR="00DA6E83">
        <w:rPr>
          <w:rFonts w:asciiTheme="majorBidi" w:hAnsiTheme="majorBidi" w:cstheme="majorBidi"/>
        </w:rPr>
        <w:t xml:space="preserve">the </w:t>
      </w:r>
      <w:r w:rsidR="004D0C61">
        <w:rPr>
          <w:rFonts w:asciiTheme="majorBidi" w:hAnsiTheme="majorBidi" w:cstheme="majorBidi"/>
        </w:rPr>
        <w:t xml:space="preserve">extreme values </w:t>
      </w:r>
      <w:r w:rsidR="00DA6E83">
        <w:rPr>
          <w:rFonts w:asciiTheme="majorBidi" w:hAnsiTheme="majorBidi" w:cstheme="majorBidi"/>
        </w:rPr>
        <w:t xml:space="preserve">is </w:t>
      </w:r>
      <w:r w:rsidR="004D0C61">
        <w:rPr>
          <w:rFonts w:asciiTheme="majorBidi" w:hAnsiTheme="majorBidi" w:cstheme="majorBidi"/>
        </w:rPr>
        <w:t xml:space="preserve">shown. </w:t>
      </w:r>
      <w:r w:rsidR="00D82BCC">
        <w:rPr>
          <w:rFonts w:asciiTheme="majorBidi" w:hAnsiTheme="majorBidi" w:cstheme="majorBidi"/>
        </w:rPr>
        <w:t xml:space="preserve"> </w:t>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54117B82"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(volume overloading) </w:t>
      </w:r>
    </w:p>
    <w:p w14:paraId="39D0615A" w14:textId="0825D691"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w:t>
      </w:r>
      <w:r w:rsidR="00DA6E83">
        <w:rPr>
          <w:rFonts w:asciiTheme="majorBidi" w:hAnsiTheme="majorBidi" w:cstheme="majorBidi"/>
        </w:rPr>
        <w:t>, which</w:t>
      </w:r>
      <w:r w:rsidR="005676EB" w:rsidRPr="00B95524">
        <w:rPr>
          <w:rFonts w:asciiTheme="majorBidi" w:hAnsiTheme="majorBidi" w:cstheme="majorBidi"/>
        </w:rPr>
        <w:t xml:space="preserve"> </w:t>
      </w:r>
      <w:r w:rsidR="00DA6E83" w:rsidRPr="00B95524">
        <w:rPr>
          <w:rFonts w:asciiTheme="majorBidi" w:hAnsiTheme="majorBidi" w:cstheme="majorBidi"/>
        </w:rPr>
        <w:t>simulat</w:t>
      </w:r>
      <w:r w:rsidR="00DA6E83">
        <w:rPr>
          <w:rFonts w:asciiTheme="majorBidi" w:hAnsiTheme="majorBidi" w:cstheme="majorBidi"/>
        </w:rPr>
        <w:t>es</w:t>
      </w:r>
      <w:r w:rsidR="00DA6E83" w:rsidRPr="00B95524">
        <w:rPr>
          <w:rFonts w:asciiTheme="majorBidi" w:hAnsiTheme="majorBidi" w:cstheme="majorBidi"/>
        </w:rPr>
        <w:t xml:space="preserve"> </w:t>
      </w:r>
      <w:r w:rsidR="005676EB" w:rsidRPr="00B95524">
        <w:rPr>
          <w:rFonts w:asciiTheme="majorBidi" w:hAnsiTheme="majorBidi" w:cstheme="majorBidi"/>
        </w:rPr>
        <w:t xml:space="preserve">an insufficient mitral valve. </w:t>
      </w:r>
      <w:r w:rsidR="00DA6E83">
        <w:rPr>
          <w:rFonts w:asciiTheme="majorBidi" w:hAnsiTheme="majorBidi" w:cstheme="majorBidi"/>
        </w:rPr>
        <w:t>As before, t</w:t>
      </w:r>
      <w:r w:rsidR="008D37C5" w:rsidRPr="00B95524">
        <w:rPr>
          <w:rFonts w:asciiTheme="majorBidi" w:hAnsiTheme="majorBidi" w:cstheme="majorBidi"/>
        </w:rPr>
        <w:t xml:space="preserve">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 xml:space="preserve">representing </w:t>
      </w:r>
      <w:r w:rsidR="00DA6E83">
        <w:rPr>
          <w:rFonts w:asciiTheme="majorBidi" w:hAnsiTheme="majorBidi" w:cstheme="majorBidi"/>
        </w:rPr>
        <w:t xml:space="preserve">the </w:t>
      </w:r>
      <w:r w:rsidR="00B70F17">
        <w:rPr>
          <w:rFonts w:asciiTheme="majorBidi" w:hAnsiTheme="majorBidi" w:cstheme="majorBidi"/>
        </w:rPr>
        <w:t>“baseline” simulation</w:t>
      </w:r>
      <w:r w:rsidR="006B3C2F">
        <w:rPr>
          <w:rFonts w:asciiTheme="majorBidi" w:hAnsiTheme="majorBidi" w:cstheme="majorBidi"/>
        </w:rPr>
        <w:t>, and was run to steady state until the growth module was activated at 50 s</w:t>
      </w:r>
      <w:r w:rsidR="00994231" w:rsidRPr="00B95524">
        <w:rPr>
          <w:rFonts w:asciiTheme="majorBidi" w:hAnsiTheme="majorBidi" w:cstheme="majorBidi"/>
        </w:rPr>
        <w:t xml:space="preserve">. </w:t>
      </w:r>
      <w:r w:rsidR="006B3C2F">
        <w:rPr>
          <w:rFonts w:asciiTheme="majorBidi" w:eastAsiaTheme="minorEastAsia" w:hAnsiTheme="majorBidi" w:cstheme="majorBidi"/>
        </w:rPr>
        <w:t xml:space="preserve">It should be noted that the same setpoints were used for all of the valvular disease simulations. </w:t>
      </w:r>
      <w:r w:rsidR="006B3C2F">
        <w:rPr>
          <w:rFonts w:asciiTheme="majorBidi" w:hAnsiTheme="majorBidi" w:cstheme="majorBidi"/>
        </w:rPr>
        <w:t>Between</w:t>
      </w:r>
      <w:r w:rsidR="006B3C2F" w:rsidRPr="00B95524">
        <w:rPr>
          <w:rFonts w:asciiTheme="majorBidi" w:hAnsiTheme="majorBidi" w:cstheme="majorBidi"/>
        </w:rPr>
        <w:t xml:space="preserve"> </w:t>
      </w:r>
      <w:r w:rsidR="006B3C2F">
        <w:rPr>
          <w:rFonts w:asciiTheme="majorBidi" w:hAnsiTheme="majorBidi" w:cstheme="majorBidi"/>
        </w:rPr>
        <w:t xml:space="preserve">the </w:t>
      </w:r>
      <w:r w:rsidR="00EE5BC7" w:rsidRPr="00B95524">
        <w:rPr>
          <w:rFonts w:asciiTheme="majorBidi" w:hAnsiTheme="majorBidi" w:cstheme="majorBidi"/>
        </w:rPr>
        <w:t xml:space="preserve">time-points of 300 s </w:t>
      </w:r>
      <w:r w:rsidR="006B3C2F">
        <w:rPr>
          <w:rFonts w:asciiTheme="majorBidi" w:hAnsiTheme="majorBidi" w:cstheme="majorBidi"/>
        </w:rPr>
        <w:t xml:space="preserve">and </w:t>
      </w:r>
      <w:r w:rsidR="00EE5BC7" w:rsidRPr="00B95524">
        <w:rPr>
          <w:rFonts w:asciiTheme="majorBidi" w:hAnsiTheme="majorBidi" w:cstheme="majorBidi"/>
        </w:rPr>
        <w:t>400 s,</w:t>
      </w:r>
      <w:r w:rsidR="006B3C2F">
        <w:rPr>
          <w:rFonts w:asciiTheme="majorBidi" w:hAnsiTheme="majorBidi" w:cstheme="majorBidi"/>
        </w:rPr>
        <w:t xml:space="preserve"> the factor</w:t>
      </w:r>
      <w:r w:rsidR="00EE5BC7" w:rsidRPr="00B95524">
        <w:rPr>
          <w:rFonts w:asciiTheme="majorBidi" w:hAnsiTheme="majorBidi" w:cstheme="majorBidi"/>
        </w:rPr>
        <w:t xml:space="preserve"> </w:t>
      </w:r>
      <w:proofErr w:type="spellStart"/>
      <w:r w:rsidR="00540123" w:rsidRPr="00B95524">
        <w:rPr>
          <w:rFonts w:asciiTheme="majorBidi" w:hAnsiTheme="majorBidi" w:cstheme="majorBidi"/>
        </w:rPr>
        <w:t>G</w:t>
      </w:r>
      <w:r w:rsidR="00540123" w:rsidRPr="00B95524">
        <w:rPr>
          <w:rFonts w:asciiTheme="majorBidi" w:hAnsiTheme="majorBidi" w:cstheme="majorBidi"/>
          <w:vertAlign w:val="subscript"/>
        </w:rPr>
        <w:t>leak</w:t>
      </w:r>
      <w:proofErr w:type="spellEnd"/>
      <w:r w:rsidR="00540123" w:rsidRPr="00B95524">
        <w:rPr>
          <w:rFonts w:asciiTheme="majorBidi" w:hAnsiTheme="majorBidi" w:cstheme="majorBidi"/>
          <w:vertAlign w:val="subscript"/>
        </w:rPr>
        <w:t>, mitral</w:t>
      </w:r>
      <w:r w:rsidR="00540123" w:rsidRPr="00B95524">
        <w:rPr>
          <w:rFonts w:asciiTheme="majorBidi" w:hAnsiTheme="majorBidi" w:cstheme="majorBidi"/>
        </w:rPr>
        <w:t xml:space="preserve">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2e-3 to induce </w:t>
      </w:r>
      <w:r w:rsidR="00396EA3" w:rsidRPr="00B95524">
        <w:rPr>
          <w:rFonts w:asciiTheme="majorBidi" w:hAnsiTheme="majorBidi" w:cstheme="majorBidi"/>
        </w:rPr>
        <w:t xml:space="preserve">a regurgitant volume of ~60 ml (Table </w:t>
      </w:r>
      <w:r w:rsidR="00DC2D67">
        <w:rPr>
          <w:rFonts w:asciiTheme="majorBidi" w:hAnsiTheme="majorBidi" w:cstheme="majorBidi"/>
        </w:rPr>
        <w:t>3</w:t>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w:t>
      </w:r>
      <w:r w:rsidR="006B3C2F">
        <w:rPr>
          <w:rFonts w:asciiTheme="majorBidi" w:hAnsiTheme="majorBidi" w:cstheme="majorBidi"/>
        </w:rPr>
        <w:t xml:space="preserve">the </w:t>
      </w:r>
      <w:r w:rsidR="0006486E" w:rsidRPr="00B95524">
        <w:rPr>
          <w:rFonts w:asciiTheme="majorBidi" w:hAnsiTheme="majorBidi" w:cstheme="majorBidi"/>
        </w:rPr>
        <w:t>volume overload</w:t>
      </w:r>
      <w:r w:rsidR="006B3C2F">
        <w:rPr>
          <w:rFonts w:asciiTheme="majorBidi" w:hAnsiTheme="majorBidi" w:cstheme="majorBidi"/>
        </w:rPr>
        <w:t>ing</w:t>
      </w:r>
      <w:r w:rsidR="0006486E" w:rsidRPr="00B95524">
        <w:rPr>
          <w:rFonts w:asciiTheme="majorBidi" w:hAnsiTheme="majorBidi" w:cstheme="majorBidi"/>
        </w:rPr>
        <w:t xml:space="preserve">, </w:t>
      </w:r>
      <w:r w:rsidR="006B3C2F">
        <w:rPr>
          <w:rFonts w:asciiTheme="majorBidi" w:hAnsiTheme="majorBidi" w:cstheme="majorBidi"/>
        </w:rPr>
        <w:t xml:space="preserve">the </w:t>
      </w:r>
      <w:r w:rsidR="0006486E" w:rsidRPr="00B95524">
        <w:rPr>
          <w:rFonts w:asciiTheme="majorBidi" w:hAnsiTheme="majorBidi" w:cstheme="majorBidi"/>
        </w:rPr>
        <w:t xml:space="preserve">growth module </w:t>
      </w:r>
      <w:r w:rsidR="00172DDC" w:rsidRPr="00B95524">
        <w:rPr>
          <w:rFonts w:asciiTheme="majorBidi" w:hAnsiTheme="majorBidi" w:cstheme="majorBidi"/>
        </w:rPr>
        <w:t xml:space="preserve">increased </w:t>
      </w:r>
      <w:r w:rsidR="006B3C2F">
        <w:rPr>
          <w:rFonts w:asciiTheme="majorBidi" w:hAnsiTheme="majorBidi" w:cstheme="majorBidi"/>
        </w:rPr>
        <w:t>the</w:t>
      </w:r>
      <w:r w:rsidR="006B3C2F" w:rsidRPr="00B95524">
        <w:rPr>
          <w:rFonts w:asciiTheme="majorBidi" w:hAnsiTheme="majorBidi" w:cstheme="majorBidi"/>
        </w:rPr>
        <w:t xml:space="preserve"> </w:t>
      </w:r>
      <w:r w:rsidR="00DB2362" w:rsidRPr="00B95524">
        <w:rPr>
          <w:rFonts w:asciiTheme="majorBidi" w:hAnsiTheme="majorBidi" w:cstheme="majorBidi"/>
        </w:rPr>
        <w:t xml:space="preserve">number of </w:t>
      </w:r>
      <w:r w:rsidR="006B3C2F">
        <w:rPr>
          <w:rFonts w:asciiTheme="majorBidi" w:hAnsiTheme="majorBidi" w:cstheme="majorBidi"/>
        </w:rPr>
        <w:t xml:space="preserve">serial </w:t>
      </w:r>
      <w:r w:rsidR="00DB2362" w:rsidRPr="00B95524">
        <w:rPr>
          <w:rFonts w:asciiTheme="majorBidi" w:hAnsiTheme="majorBidi" w:cstheme="majorBidi"/>
        </w:rPr>
        <w:t>half-sarcomeres by ~17%</w:t>
      </w:r>
      <w:r w:rsidR="006B3C2F">
        <w:rPr>
          <w:rFonts w:asciiTheme="majorBidi" w:hAnsiTheme="majorBidi" w:cstheme="majorBidi"/>
        </w:rPr>
        <w:t>, which</w:t>
      </w:r>
      <w:r w:rsidR="00217675" w:rsidRPr="00B95524">
        <w:rPr>
          <w:rFonts w:asciiTheme="majorBidi" w:hAnsiTheme="majorBidi" w:cstheme="majorBidi"/>
        </w:rPr>
        <w:t xml:space="preserve"> </w:t>
      </w:r>
      <w:r w:rsidR="00ED2F0E" w:rsidRPr="00B95524">
        <w:rPr>
          <w:rFonts w:asciiTheme="majorBidi" w:hAnsiTheme="majorBidi" w:cstheme="majorBidi"/>
        </w:rPr>
        <w:t xml:space="preserve">resulted </w:t>
      </w:r>
      <w:r w:rsidR="006B3C2F">
        <w:rPr>
          <w:rFonts w:asciiTheme="majorBidi" w:hAnsiTheme="majorBidi" w:cstheme="majorBidi"/>
        </w:rPr>
        <w:t>in</w:t>
      </w:r>
      <w:r w:rsidR="006B3C2F" w:rsidRPr="00B95524">
        <w:rPr>
          <w:rFonts w:asciiTheme="majorBidi" w:hAnsiTheme="majorBidi" w:cstheme="majorBidi"/>
        </w:rPr>
        <w:t xml:space="preserve"> </w:t>
      </w:r>
      <w:r w:rsidR="00ED2F0E" w:rsidRPr="00B95524">
        <w:rPr>
          <w:rFonts w:asciiTheme="majorBidi" w:hAnsiTheme="majorBidi" w:cstheme="majorBidi"/>
        </w:rPr>
        <w:t>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w:t>
      </w:r>
      <w:proofErr w:type="spellStart"/>
      <w:r w:rsidR="009A30B5" w:rsidRPr="00B95524">
        <w:rPr>
          <w:rFonts w:asciiTheme="majorBidi" w:hAnsiTheme="majorBidi" w:cstheme="majorBidi"/>
        </w:rPr>
        <w:t>V</w:t>
      </w:r>
      <w:r w:rsidR="009A30B5" w:rsidRPr="00B95524">
        <w:rPr>
          <w:rFonts w:asciiTheme="majorBidi" w:hAnsiTheme="majorBidi" w:cstheme="majorBidi"/>
          <w:vertAlign w:val="subscript"/>
        </w:rPr>
        <w:t>wall</w:t>
      </w:r>
      <w:proofErr w:type="spellEnd"/>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 xml:space="preserve">-diastole,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w:t>
      </w:r>
      <w:r w:rsidR="006B3C2F">
        <w:rPr>
          <w:rFonts w:asciiTheme="majorBidi" w:hAnsiTheme="majorBidi" w:cstheme="majorBidi"/>
        </w:rPr>
        <w:t xml:space="preserve">the </w:t>
      </w:r>
      <w:r w:rsidR="00EB6EF5" w:rsidRPr="00B95524">
        <w:rPr>
          <w:rFonts w:asciiTheme="majorBidi" w:hAnsiTheme="majorBidi" w:cstheme="majorBidi"/>
        </w:rPr>
        <w:t xml:space="preserve">model </w:t>
      </w:r>
      <w:r w:rsidR="00581FF1" w:rsidRPr="00B95524">
        <w:rPr>
          <w:rFonts w:asciiTheme="majorBidi" w:hAnsiTheme="majorBidi" w:cstheme="majorBidi"/>
        </w:rPr>
        <w:t>correctly capture</w:t>
      </w:r>
      <w:r w:rsidR="006B3C2F">
        <w:rPr>
          <w:rFonts w:asciiTheme="majorBidi" w:hAnsiTheme="majorBidi" w:cstheme="majorBidi"/>
        </w:rPr>
        <w:t>d</w:t>
      </w:r>
      <w:r w:rsidR="00581FF1" w:rsidRPr="00B95524">
        <w:rPr>
          <w:rFonts w:asciiTheme="majorBidi" w:hAnsiTheme="majorBidi" w:cstheme="majorBidi"/>
        </w:rPr>
        <w:t xml:space="preserve"> the</w:t>
      </w:r>
      <w:r w:rsidR="006B3C2F">
        <w:rPr>
          <w:rFonts w:asciiTheme="majorBidi" w:hAnsiTheme="majorBidi" w:cstheme="majorBidi"/>
        </w:rPr>
        <w:t xml:space="preserve"> characteristics of</w:t>
      </w:r>
      <w:r w:rsidR="00581FF1" w:rsidRPr="00B95524">
        <w:rPr>
          <w:rFonts w:asciiTheme="majorBidi" w:hAnsiTheme="majorBidi" w:cstheme="majorBidi"/>
        </w:rPr>
        <w:t xml:space="preserve"> eccentric growth in response to volume overloading. </w:t>
      </w:r>
      <w:r w:rsidR="00D354F7" w:rsidRPr="00B95524">
        <w:rPr>
          <w:rFonts w:asciiTheme="majorBidi" w:hAnsiTheme="majorBidi" w:cstheme="majorBidi"/>
        </w:rPr>
        <w:t>Once again</w:t>
      </w:r>
      <w:r w:rsidR="006F3710" w:rsidRPr="00B95524">
        <w:rPr>
          <w:rFonts w:asciiTheme="majorBidi" w:hAnsiTheme="majorBidi" w:cstheme="majorBidi"/>
        </w:rPr>
        <w:t xml:space="preserve">, </w:t>
      </w:r>
      <w:r w:rsidR="00D354F7">
        <w:rPr>
          <w:rFonts w:asciiTheme="majorBidi" w:hAnsiTheme="majorBidi" w:cstheme="majorBidi"/>
        </w:rPr>
        <w:t xml:space="preserve">the </w:t>
      </w:r>
      <w:r w:rsidR="006F3710" w:rsidRPr="00B95524">
        <w:rPr>
          <w:rFonts w:asciiTheme="majorBidi" w:hAnsiTheme="majorBidi" w:cstheme="majorBidi"/>
        </w:rPr>
        <w:t xml:space="preserve">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w:t>
      </w:r>
      <w:r w:rsidR="00D354F7">
        <w:rPr>
          <w:rFonts w:asciiTheme="majorBidi" w:hAnsiTheme="majorBidi" w:cstheme="majorBidi"/>
        </w:rPr>
        <w:t xml:space="preserve">the </w:t>
      </w:r>
      <w:r w:rsidR="00D206FC" w:rsidRPr="00B95524">
        <w:rPr>
          <w:rFonts w:asciiTheme="majorBidi" w:hAnsiTheme="majorBidi" w:cstheme="majorBidi"/>
        </w:rPr>
        <w:t xml:space="preserve">heart rate, myofilaments contractility, and vascular tone.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26FA4F7"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63"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63"/>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 xml:space="preserve">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 xml:space="preserve">right hand column. </w:t>
      </w:r>
      <w:r w:rsidR="001547BE" w:rsidRPr="00B95524">
        <w:rPr>
          <w:rFonts w:asciiTheme="majorBidi" w:hAnsiTheme="majorBidi" w:cstheme="majorBidi"/>
        </w:rPr>
        <w:t xml:space="preserve"> </w:t>
      </w:r>
      <w:r w:rsidR="00D354F7">
        <w:rPr>
          <w:rFonts w:asciiTheme="majorBidi" w:hAnsiTheme="majorBidi" w:cstheme="majorBidi"/>
        </w:rPr>
        <w:t>The g</w:t>
      </w:r>
      <w:r w:rsidR="00D354F7" w:rsidRPr="00B95524">
        <w:rPr>
          <w:rFonts w:asciiTheme="majorBidi" w:hAnsiTheme="majorBidi" w:cstheme="majorBidi"/>
        </w:rPr>
        <w:t xml:space="preserve">rowth </w:t>
      </w:r>
      <w:r w:rsidR="00F331D8" w:rsidRPr="00B95524">
        <w:rPr>
          <w:rFonts w:asciiTheme="majorBidi" w:hAnsiTheme="majorBidi" w:cstheme="majorBidi"/>
        </w:rPr>
        <w:t>module activated at 50 s when the simulation was at initial steady state.</w:t>
      </w:r>
      <w:r w:rsidR="00D47072" w:rsidRPr="00B95524">
        <w:rPr>
          <w:rFonts w:asciiTheme="majorBidi" w:hAnsiTheme="majorBidi" w:cstheme="majorBidi"/>
        </w:rPr>
        <w:t xml:space="preserve"> The volume overloading condition was </w:t>
      </w:r>
      <w:r w:rsidR="00D354F7">
        <w:rPr>
          <w:rFonts w:asciiTheme="majorBidi" w:hAnsiTheme="majorBidi" w:cstheme="majorBidi"/>
        </w:rPr>
        <w:t>simulated</w:t>
      </w:r>
      <w:r w:rsidR="00D354F7" w:rsidRPr="00B95524">
        <w:rPr>
          <w:rFonts w:asciiTheme="majorBidi" w:hAnsiTheme="majorBidi" w:cstheme="majorBidi"/>
        </w:rPr>
        <w:t xml:space="preserve"> </w:t>
      </w:r>
      <w:r w:rsidR="00034670" w:rsidRPr="00B95524">
        <w:rPr>
          <w:rFonts w:asciiTheme="majorBidi" w:hAnsiTheme="majorBidi" w:cstheme="majorBidi"/>
        </w:rPr>
        <w:t>(between the second and third vertical lines on all panels)</w:t>
      </w:r>
      <w:r w:rsidR="00D47072" w:rsidRPr="00B95524">
        <w:rPr>
          <w:rFonts w:asciiTheme="majorBidi" w:hAnsiTheme="majorBidi" w:cstheme="majorBidi"/>
        </w:rPr>
        <w:t xml:space="preserve"> by </w:t>
      </w:r>
      <w:r w:rsidR="00D354F7">
        <w:rPr>
          <w:rFonts w:asciiTheme="majorBidi" w:hAnsiTheme="majorBidi" w:cstheme="majorBidi"/>
        </w:rPr>
        <w:t xml:space="preserve">gradually </w:t>
      </w:r>
      <w:r w:rsidR="00D47072" w:rsidRPr="00B95524">
        <w:rPr>
          <w:rFonts w:asciiTheme="majorBidi" w:hAnsiTheme="majorBidi" w:cstheme="majorBidi"/>
        </w:rPr>
        <w:t xml:space="preserve">increasing </w:t>
      </w:r>
      <w:proofErr w:type="spellStart"/>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proofErr w:type="spellEnd"/>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ED5E5B">
        <w:rPr>
          <w:rFonts w:asciiTheme="majorBidi" w:hAnsiTheme="majorBidi" w:cstheme="majorBidi"/>
        </w:rPr>
        <w:fldChar w:fldCharType="begin"/>
      </w:r>
      <w:r w:rsidR="00ED5E5B">
        <w:rPr>
          <w:rFonts w:asciiTheme="majorBidi" w:hAnsiTheme="majorBidi" w:cstheme="majorBidi"/>
        </w:rPr>
        <w:instrText xml:space="preserve"> seq table table3 </w:instrText>
      </w:r>
      <w:r w:rsidR="00ED5E5B">
        <w:rPr>
          <w:rFonts w:asciiTheme="majorBidi" w:hAnsiTheme="majorBidi" w:cstheme="majorBidi"/>
        </w:rPr>
        <w:fldChar w:fldCharType="separate"/>
      </w:r>
      <w:r w:rsidR="00ED5E5B">
        <w:rPr>
          <w:rFonts w:asciiTheme="majorBidi" w:hAnsiTheme="majorBidi" w:cstheme="majorBidi"/>
          <w:noProof/>
        </w:rPr>
        <w:t>3</w:t>
      </w:r>
      <w:r w:rsidR="00ED5E5B">
        <w:rPr>
          <w:rFonts w:asciiTheme="majorBidi" w:hAnsiTheme="majorBidi" w:cstheme="majorBidi"/>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r w:rsidR="00D354F7">
        <w:rPr>
          <w:rFonts w:asciiTheme="majorBidi" w:hAnsiTheme="majorBidi" w:cstheme="majorBidi"/>
        </w:rPr>
        <w:t xml:space="preserve">For pulsatile parameters (for example, ventricular pressure), an envelope of the extreme values is shown.  </w:t>
      </w:r>
      <w:r w:rsidR="001E2DB0" w:rsidRPr="00B95524">
        <w:rPr>
          <w:rFonts w:asciiTheme="majorBidi" w:hAnsiTheme="majorBidi" w:cstheme="majorBidi"/>
        </w:rPr>
        <w:br w:type="page"/>
      </w:r>
    </w:p>
    <w:p w14:paraId="2C852D05" w14:textId="038BAF35" w:rsidR="00626097" w:rsidRPr="00B95524" w:rsidRDefault="00E400F1" w:rsidP="00F3427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004E5E35" w:rsidRPr="00B95524">
        <w:rPr>
          <w:rFonts w:asciiTheme="majorBidi" w:hAnsiTheme="majorBidi" w:cstheme="majorBidi"/>
        </w:rPr>
        <w:t>to aortic regurgitation (combination of pressure and volume overloading)</w:t>
      </w:r>
    </w:p>
    <w:p w14:paraId="26CF1FA5" w14:textId="73DD659B"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E400F1">
        <w:rPr>
          <w:rFonts w:asciiTheme="majorBidi" w:hAnsiTheme="majorBidi" w:cstheme="majorBidi"/>
        </w:rPr>
        <w:t>the final case</w:t>
      </w:r>
      <w:r w:rsidRPr="00B95524">
        <w:rPr>
          <w:rFonts w:asciiTheme="majorBidi" w:hAnsiTheme="majorBidi" w:cstheme="majorBidi"/>
        </w:rPr>
        <w: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r w:rsidR="00E400F1">
        <w:rPr>
          <w:rFonts w:asciiTheme="majorBidi" w:hAnsiTheme="majorBidi" w:cstheme="majorBidi"/>
        </w:rPr>
        <w:t xml:space="preserve">the response of </w:t>
      </w:r>
      <w:r w:rsidR="003E5363" w:rsidRPr="00B95524">
        <w:rPr>
          <w:rFonts w:asciiTheme="majorBidi" w:hAnsiTheme="majorBidi" w:cstheme="majorBidi"/>
        </w:rPr>
        <w:t xml:space="preserve">PyMyoVent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w:t>
      </w:r>
      <w:r w:rsidR="00E400F1">
        <w:rPr>
          <w:rFonts w:asciiTheme="majorBidi" w:hAnsiTheme="majorBidi" w:cstheme="majorBidi"/>
        </w:rPr>
        <w:t>The s</w:t>
      </w:r>
      <w:r w:rsidR="00E400F1" w:rsidRPr="00B95524">
        <w:rPr>
          <w:rFonts w:asciiTheme="majorBidi" w:hAnsiTheme="majorBidi" w:cstheme="majorBidi"/>
        </w:rPr>
        <w:t xml:space="preserve">imulation </w:t>
      </w:r>
      <w:r w:rsidR="00BE5CA1" w:rsidRPr="00B95524">
        <w:rPr>
          <w:rFonts w:asciiTheme="majorBidi" w:hAnsiTheme="majorBidi" w:cstheme="majorBidi"/>
        </w:rPr>
        <w:t xml:space="preserve">started </w:t>
      </w:r>
      <w:r w:rsidR="00F20683" w:rsidRPr="00B95524">
        <w:rPr>
          <w:rFonts w:asciiTheme="majorBidi" w:hAnsiTheme="majorBidi" w:cstheme="majorBidi"/>
        </w:rPr>
        <w:t xml:space="preserve">with </w:t>
      </w:r>
      <w:r w:rsidR="00E400F1">
        <w:rPr>
          <w:rFonts w:asciiTheme="majorBidi" w:hAnsiTheme="majorBidi" w:cstheme="majorBidi"/>
        </w:rPr>
        <w:t>the same initial</w:t>
      </w:r>
      <w:r w:rsidR="00E400F1" w:rsidRPr="00B95524">
        <w:rPr>
          <w:rFonts w:asciiTheme="majorBidi" w:hAnsiTheme="majorBidi" w:cstheme="majorBidi"/>
        </w:rPr>
        <w:t xml:space="preserve"> </w:t>
      </w:r>
      <w:r w:rsidR="00F20683" w:rsidRPr="00B95524">
        <w:rPr>
          <w:rFonts w:asciiTheme="majorBidi" w:hAnsiTheme="majorBidi" w:cstheme="majorBidi"/>
        </w:rPr>
        <w:t xml:space="preserve">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E400F1">
        <w:rPr>
          <w:rFonts w:asciiTheme="majorBidi" w:hAnsiTheme="majorBidi" w:cstheme="majorBidi"/>
          <w:noProof/>
        </w:rPr>
        <w:t>,</w:t>
      </w:r>
      <w:r w:rsidR="00F20683" w:rsidRPr="00B95524">
        <w:rPr>
          <w:rFonts w:asciiTheme="majorBidi" w:hAnsiTheme="majorBidi" w:cstheme="majorBidi"/>
        </w:rPr>
        <w:t xml:space="preserve"> except </w:t>
      </w:r>
      <w:r w:rsidR="00CF0BB3">
        <w:rPr>
          <w:rFonts w:asciiTheme="majorBidi" w:hAnsiTheme="majorBidi" w:cstheme="majorBidi"/>
        </w:rPr>
        <w:t xml:space="preserve">the </w:t>
      </w:r>
      <w:r w:rsidR="00C71BAE" w:rsidRPr="00B95524">
        <w:rPr>
          <w:rFonts w:asciiTheme="majorBidi" w:hAnsiTheme="majorBidi" w:cstheme="majorBidi"/>
        </w:rPr>
        <w:t>LV</w:t>
      </w:r>
      <w:r w:rsidR="00CF0BB3">
        <w:rPr>
          <w:rFonts w:asciiTheme="majorBidi" w:hAnsiTheme="majorBidi" w:cstheme="majorBidi"/>
        </w:rPr>
        <w:t xml:space="preserve"> was</w:t>
      </w:r>
      <w:r w:rsidR="00C71BAE" w:rsidRPr="00B95524">
        <w:rPr>
          <w:rFonts w:asciiTheme="majorBidi" w:hAnsiTheme="majorBidi" w:cstheme="majorBidi"/>
        </w:rPr>
        <w:t xml:space="preserve"> overloaded with </w:t>
      </w:r>
      <w:r w:rsidR="0096186C" w:rsidRPr="00B95524">
        <w:rPr>
          <w:rFonts w:asciiTheme="majorBidi" w:hAnsiTheme="majorBidi" w:cstheme="majorBidi"/>
        </w:rPr>
        <w:t xml:space="preserve">backward blood flow from </w:t>
      </w:r>
      <w:r w:rsidR="00CF0BB3">
        <w:rPr>
          <w:rFonts w:asciiTheme="majorBidi" w:hAnsiTheme="majorBidi" w:cstheme="majorBidi"/>
        </w:rPr>
        <w:t xml:space="preserve">the </w:t>
      </w:r>
      <w:r w:rsidR="0096186C" w:rsidRPr="00B95524">
        <w:rPr>
          <w:rFonts w:asciiTheme="majorBidi" w:hAnsiTheme="majorBidi" w:cstheme="majorBidi"/>
        </w:rPr>
        <w:t xml:space="preserve">aorta to </w:t>
      </w:r>
      <w:r w:rsidR="00CF0BB3">
        <w:rPr>
          <w:rFonts w:asciiTheme="majorBidi" w:hAnsiTheme="majorBidi" w:cstheme="majorBidi"/>
        </w:rPr>
        <w:t xml:space="preserve">the </w:t>
      </w:r>
      <w:r w:rsidR="0096186C" w:rsidRPr="00B95524">
        <w:rPr>
          <w:rFonts w:asciiTheme="majorBidi" w:hAnsiTheme="majorBidi" w:cstheme="majorBidi"/>
        </w:rPr>
        <w:t xml:space="preserve">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 xml:space="preserve">all panels)  </w:t>
      </w:r>
      <w:proofErr w:type="spellStart"/>
      <w:r w:rsidR="004C3466" w:rsidRPr="00B95524">
        <w:rPr>
          <w:rFonts w:asciiTheme="majorBidi" w:hAnsiTheme="majorBidi" w:cstheme="majorBidi"/>
        </w:rPr>
        <w:t>G</w:t>
      </w:r>
      <w:r w:rsidR="004C3466" w:rsidRPr="00B95524">
        <w:rPr>
          <w:rFonts w:asciiTheme="majorBidi" w:hAnsiTheme="majorBidi" w:cstheme="majorBidi"/>
          <w:vertAlign w:val="subscript"/>
        </w:rPr>
        <w:t>leak</w:t>
      </w:r>
      <w:proofErr w:type="spellEnd"/>
      <w:r w:rsidR="004C3466" w:rsidRPr="00B95524">
        <w:rPr>
          <w:rFonts w:asciiTheme="majorBidi" w:hAnsiTheme="majorBidi" w:cstheme="majorBidi"/>
          <w:vertAlign w:val="subscript"/>
        </w:rPr>
        <w:t>, aorta</w:t>
      </w:r>
      <w:r w:rsidR="004C3466" w:rsidRPr="00B95524">
        <w:rPr>
          <w:rFonts w:asciiTheme="majorBidi" w:hAnsiTheme="majorBidi" w:cstheme="majorBidi"/>
        </w:rPr>
        <w:t xml:space="preserve"> 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 xml:space="preserve">from 0 to 1e-3 to </w:t>
      </w:r>
      <w:r w:rsidR="00CF0BB3">
        <w:rPr>
          <w:rFonts w:asciiTheme="majorBidi" w:hAnsiTheme="majorBidi" w:cstheme="majorBidi"/>
        </w:rPr>
        <w:t>induce</w:t>
      </w:r>
      <w:r w:rsidR="00CF0BB3" w:rsidRPr="00B95524">
        <w:rPr>
          <w:rFonts w:asciiTheme="majorBidi" w:hAnsiTheme="majorBidi" w:cstheme="majorBidi"/>
        </w:rPr>
        <w:t xml:space="preserve"> </w:t>
      </w:r>
      <w:r w:rsidR="004C3466" w:rsidRPr="00B95524">
        <w:rPr>
          <w:rFonts w:asciiTheme="majorBidi" w:hAnsiTheme="majorBidi" w:cstheme="majorBidi"/>
        </w:rPr>
        <w:t>a regurgitant volume of ~40 ml</w:t>
      </w:r>
      <w:r w:rsidR="00DC2D67">
        <w:rPr>
          <w:rFonts w:asciiTheme="majorBidi" w:hAnsiTheme="majorBidi" w:cstheme="majorBidi"/>
        </w:rPr>
        <w:t xml:space="preserve"> (Table </w:t>
      </w:r>
      <w:r w:rsidR="00FD0286">
        <w:rPr>
          <w:rFonts w:asciiTheme="majorBidi" w:hAnsiTheme="majorBidi" w:cstheme="majorBidi"/>
        </w:rPr>
        <w:fldChar w:fldCharType="begin"/>
      </w:r>
      <w:r w:rsidR="00FD0286">
        <w:rPr>
          <w:rFonts w:asciiTheme="majorBidi" w:hAnsiTheme="majorBidi" w:cstheme="majorBidi"/>
        </w:rPr>
        <w:instrText xml:space="preserve"> seq table table4 </w:instrText>
      </w:r>
      <w:r w:rsidR="00FD0286">
        <w:rPr>
          <w:rFonts w:asciiTheme="majorBidi" w:hAnsiTheme="majorBidi" w:cstheme="majorBidi"/>
        </w:rPr>
        <w:fldChar w:fldCharType="separate"/>
      </w:r>
      <w:r w:rsidR="00FD0286">
        <w:rPr>
          <w:rFonts w:asciiTheme="majorBidi" w:hAnsiTheme="majorBidi" w:cstheme="majorBidi"/>
          <w:noProof/>
        </w:rPr>
        <w:t>4</w:t>
      </w:r>
      <w:r w:rsidR="00FD0286">
        <w:rPr>
          <w:rFonts w:asciiTheme="majorBidi" w:hAnsiTheme="majorBidi" w:cstheme="majorBidi"/>
        </w:rPr>
        <w:fldChar w:fldCharType="end"/>
      </w:r>
      <w:r w:rsidR="00DC2D67">
        <w:rPr>
          <w:rFonts w:asciiTheme="majorBidi" w:hAnsiTheme="majorBidi" w:cstheme="majorBidi"/>
        </w:rPr>
        <w:t>)</w:t>
      </w:r>
      <w:r w:rsidR="00B35C05" w:rsidRPr="00B95524">
        <w:rPr>
          <w:rFonts w:asciiTheme="majorBidi" w:hAnsiTheme="majorBidi" w:cstheme="majorBidi"/>
        </w:rPr>
        <w:t xml:space="preserve">. </w:t>
      </w:r>
      <w:r w:rsidR="00CF0BB3">
        <w:rPr>
          <w:rFonts w:asciiTheme="majorBidi" w:hAnsiTheme="majorBidi" w:cstheme="majorBidi"/>
        </w:rPr>
        <w:t>The</w:t>
      </w:r>
      <w:r w:rsidR="00CF0BB3" w:rsidRPr="00B95524">
        <w:rPr>
          <w:rFonts w:asciiTheme="majorBidi" w:hAnsiTheme="majorBidi" w:cstheme="majorBidi"/>
        </w:rPr>
        <w:t xml:space="preserve"> </w:t>
      </w:r>
      <w:r w:rsidR="006E06E9" w:rsidRPr="00B95524">
        <w:rPr>
          <w:rFonts w:asciiTheme="majorBidi" w:hAnsiTheme="majorBidi" w:cstheme="majorBidi"/>
        </w:rPr>
        <w:t xml:space="preserve">number of </w:t>
      </w:r>
      <w:r w:rsidR="00CF0BB3">
        <w:rPr>
          <w:rFonts w:asciiTheme="majorBidi" w:hAnsiTheme="majorBidi" w:cstheme="majorBidi"/>
        </w:rPr>
        <w:t xml:space="preserve">serial </w:t>
      </w:r>
      <w:r w:rsidR="00C1237A" w:rsidRPr="00B95524">
        <w:rPr>
          <w:rFonts w:asciiTheme="majorBidi" w:hAnsiTheme="majorBidi" w:cstheme="majorBidi"/>
        </w:rPr>
        <w:t xml:space="preserve">half-sarcomeres </w:t>
      </w:r>
      <w:r w:rsidR="00CF0BB3" w:rsidRPr="00B95524">
        <w:rPr>
          <w:rFonts w:asciiTheme="majorBidi" w:hAnsiTheme="majorBidi" w:cstheme="majorBidi"/>
        </w:rPr>
        <w:t>gr</w:t>
      </w:r>
      <w:r w:rsidR="00CF0BB3">
        <w:rPr>
          <w:rFonts w:asciiTheme="majorBidi" w:hAnsiTheme="majorBidi" w:cstheme="majorBidi"/>
        </w:rPr>
        <w:t>ew</w:t>
      </w:r>
      <w:r w:rsidR="00CF0BB3" w:rsidRPr="00B95524">
        <w:rPr>
          <w:rFonts w:asciiTheme="majorBidi" w:hAnsiTheme="majorBidi" w:cstheme="majorBidi"/>
        </w:rPr>
        <w:t xml:space="preserve"> </w:t>
      </w:r>
      <w:r w:rsidR="00C1237A" w:rsidRPr="00B95524">
        <w:rPr>
          <w:rFonts w:asciiTheme="majorBidi" w:hAnsiTheme="majorBidi" w:cstheme="majorBidi"/>
        </w:rPr>
        <w:t xml:space="preserve">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w:t>
      </w:r>
      <w:r w:rsidR="00CF0BB3">
        <w:rPr>
          <w:rFonts w:asciiTheme="majorBidi" w:hAnsiTheme="majorBidi" w:cstheme="majorBidi"/>
        </w:rPr>
        <w:t xml:space="preserve">the </w:t>
      </w:r>
      <w:r w:rsidR="002C26FA" w:rsidRPr="00B95524">
        <w:rPr>
          <w:rFonts w:asciiTheme="majorBidi" w:hAnsiTheme="majorBidi" w:cstheme="majorBidi"/>
        </w:rPr>
        <w:t xml:space="preserve">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CF0BB3">
        <w:rPr>
          <w:rFonts w:asciiTheme="majorBidi" w:hAnsiTheme="majorBidi" w:cstheme="majorBidi"/>
        </w:rPr>
        <w:t xml:space="preserve">the </w:t>
      </w:r>
      <w:r w:rsidR="00F133E8" w:rsidRPr="00B95524">
        <w:rPr>
          <w:rFonts w:asciiTheme="majorBidi" w:hAnsiTheme="majorBidi" w:cstheme="majorBidi"/>
        </w:rPr>
        <w:t>LV wall volume (</w:t>
      </w:r>
      <w:proofErr w:type="spellStart"/>
      <w:r w:rsidR="00F133E8" w:rsidRPr="00B95524">
        <w:rPr>
          <w:rFonts w:asciiTheme="majorBidi" w:hAnsiTheme="majorBidi" w:cstheme="majorBidi"/>
        </w:rPr>
        <w:t>V</w:t>
      </w:r>
      <w:r w:rsidR="00F133E8" w:rsidRPr="00B95524">
        <w:rPr>
          <w:rFonts w:asciiTheme="majorBidi" w:hAnsiTheme="majorBidi" w:cstheme="majorBidi"/>
          <w:vertAlign w:val="subscript"/>
        </w:rPr>
        <w:t>wall</w:t>
      </w:r>
      <w:proofErr w:type="spellEnd"/>
      <w:r w:rsidR="00F133E8" w:rsidRPr="00B95524">
        <w:rPr>
          <w:rFonts w:asciiTheme="majorBidi" w:hAnsiTheme="majorBidi" w:cstheme="majorBidi"/>
        </w:rPr>
        <w:t>) increased by ~45%</w:t>
      </w:r>
      <w:r w:rsidR="00CF0BB3">
        <w:rPr>
          <w:rFonts w:asciiTheme="majorBidi" w:hAnsiTheme="majorBidi" w:cstheme="majorBidi"/>
        </w:rPr>
        <w:t xml:space="preserve">, which led to an </w:t>
      </w:r>
      <w:r w:rsidR="00192575" w:rsidRPr="00B95524">
        <w:rPr>
          <w:rFonts w:asciiTheme="majorBidi" w:hAnsiTheme="majorBidi" w:cstheme="majorBidi"/>
        </w:rPr>
        <w:t>increas</w:t>
      </w:r>
      <w:r w:rsidR="00CF0BB3">
        <w:rPr>
          <w:rFonts w:asciiTheme="majorBidi" w:hAnsiTheme="majorBidi" w:cstheme="majorBidi"/>
        </w:rPr>
        <w:t>e in</w:t>
      </w:r>
      <w:r w:rsidR="00192575" w:rsidRPr="00B95524">
        <w:rPr>
          <w:rFonts w:asciiTheme="majorBidi" w:hAnsiTheme="majorBidi" w:cstheme="majorBidi"/>
        </w:rPr>
        <w:t xml:space="preserve"> LV wall thickness </w:t>
      </w:r>
      <w:r w:rsidR="00CF0BB3">
        <w:rPr>
          <w:rFonts w:asciiTheme="majorBidi" w:hAnsiTheme="majorBidi" w:cstheme="majorBidi"/>
        </w:rPr>
        <w:t>of</w:t>
      </w:r>
      <w:r w:rsidR="00CF0BB3" w:rsidRPr="00B95524">
        <w:rPr>
          <w:rFonts w:asciiTheme="majorBidi" w:hAnsiTheme="majorBidi" w:cstheme="majorBidi"/>
        </w:rPr>
        <w:t xml:space="preserve"> </w:t>
      </w:r>
      <w:r w:rsidR="00156264" w:rsidRPr="00B95524">
        <w:rPr>
          <w:rFonts w:asciiTheme="majorBidi" w:hAnsiTheme="majorBidi" w:cstheme="majorBidi"/>
        </w:rPr>
        <w:t>~16</w:t>
      </w:r>
      <w:r w:rsidR="00CF0BB3">
        <w:rPr>
          <w:rFonts w:asciiTheme="majorBidi" w:hAnsiTheme="majorBidi" w:cstheme="majorBidi"/>
        </w:rPr>
        <w:t>%</w:t>
      </w:r>
      <w:r w:rsidR="00156264" w:rsidRPr="00B95524">
        <w:rPr>
          <w:rFonts w:asciiTheme="majorBidi" w:hAnsiTheme="majorBidi" w:cstheme="majorBidi"/>
        </w:rPr>
        <w:t xml:space="preserve"> at both end-diastole and </w:t>
      </w:r>
      <w:r w:rsidR="00CF0BB3">
        <w:rPr>
          <w:rFonts w:asciiTheme="majorBidi" w:hAnsiTheme="majorBidi" w:cstheme="majorBidi"/>
        </w:rPr>
        <w:t>end-</w:t>
      </w:r>
      <w:r w:rsidR="00156264" w:rsidRPr="00B95524">
        <w:rPr>
          <w:rFonts w:asciiTheme="majorBidi" w:hAnsiTheme="majorBidi" w:cstheme="majorBidi"/>
        </w:rPr>
        <w:t xml:space="preserve">systole. </w:t>
      </w:r>
      <w:r w:rsidR="00B77C11" w:rsidRPr="00B95524">
        <w:rPr>
          <w:rFonts w:asciiTheme="majorBidi" w:hAnsiTheme="majorBidi" w:cstheme="majorBidi"/>
        </w:rPr>
        <w:t xml:space="preserve">Although </w:t>
      </w:r>
      <w:r w:rsidR="00CF0BB3">
        <w:rPr>
          <w:rFonts w:asciiTheme="majorBidi" w:hAnsiTheme="majorBidi" w:cstheme="majorBidi"/>
        </w:rPr>
        <w:t xml:space="preserve">the </w:t>
      </w:r>
      <w:r w:rsidR="00E14A5F" w:rsidRPr="00B95524">
        <w:rPr>
          <w:rFonts w:asciiTheme="majorBidi" w:hAnsiTheme="majorBidi" w:cstheme="majorBidi"/>
        </w:rPr>
        <w:t xml:space="preserve">baroreflex module </w:t>
      </w:r>
      <w:r w:rsidR="00CF0BB3">
        <w:rPr>
          <w:rFonts w:asciiTheme="majorBidi" w:hAnsiTheme="majorBidi" w:cstheme="majorBidi"/>
        </w:rPr>
        <w:t>maintained the</w:t>
      </w:r>
      <w:r w:rsidR="00CF0BB3" w:rsidRPr="00B95524">
        <w:rPr>
          <w:rFonts w:asciiTheme="majorBidi" w:hAnsiTheme="majorBidi" w:cstheme="majorBidi"/>
        </w:rPr>
        <w:t xml:space="preserve">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7982C0BE"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64"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64"/>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DC2D67">
        <w:rPr>
          <w:rFonts w:asciiTheme="majorBidi" w:hAnsiTheme="majorBidi" w:cstheme="majorBidi"/>
          <w:b/>
          <w:bCs/>
        </w:rPr>
        <w:t>c</w:t>
      </w:r>
      <w:r w:rsidR="00DC2D67" w:rsidRPr="00DC2D67">
        <w:rPr>
          <w:rFonts w:asciiTheme="majorBidi" w:hAnsiTheme="majorBidi" w:cstheme="majorBidi"/>
          <w:b/>
          <w:bCs/>
        </w:rPr>
        <w:t>oncentric and eccentric growth in response to combin</w:t>
      </w:r>
      <w:r w:rsidR="00DC2D67">
        <w:rPr>
          <w:rFonts w:asciiTheme="majorBidi" w:hAnsiTheme="majorBidi" w:cstheme="majorBidi"/>
          <w:b/>
          <w:bCs/>
        </w:rPr>
        <w:t>ed</w:t>
      </w:r>
      <w:r w:rsidR="00DC2D67" w:rsidRPr="00DC2D67">
        <w:rPr>
          <w:rFonts w:asciiTheme="majorBidi" w:hAnsiTheme="majorBidi" w:cstheme="majorBidi"/>
          <w:b/>
          <w:bCs/>
        </w:rPr>
        <w:t xml:space="preserve"> pressure and volume overloading</w:t>
      </w:r>
      <w:r w:rsidR="00BE5CA1" w:rsidRPr="00B95524">
        <w:rPr>
          <w:rFonts w:asciiTheme="majorBidi" w:hAnsiTheme="majorBidi" w:cstheme="majorBidi"/>
          <w:b/>
          <w:bCs/>
        </w:rPr>
        <w:t xml:space="preserve">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w:t>
      </w:r>
      <w:r w:rsidR="00DC2D67">
        <w:rPr>
          <w:rFonts w:asciiTheme="majorBidi" w:hAnsiTheme="majorBidi" w:cstheme="majorBidi"/>
        </w:rPr>
        <w:t>The</w:t>
      </w:r>
      <w:r w:rsidR="00DC2D67" w:rsidRPr="00B95524">
        <w:rPr>
          <w:rFonts w:asciiTheme="majorBidi" w:hAnsiTheme="majorBidi" w:cstheme="majorBidi"/>
        </w:rPr>
        <w:t xml:space="preserve"> panels </w:t>
      </w:r>
      <w:r w:rsidR="00DC2D67">
        <w:rPr>
          <w:rFonts w:asciiTheme="majorBidi" w:hAnsiTheme="majorBidi" w:cstheme="majorBidi"/>
        </w:rPr>
        <w:t>are arranged similarly to those</w:t>
      </w:r>
      <w:r w:rsidR="00DC2D67" w:rsidRPr="00B95524">
        <w:rPr>
          <w:rFonts w:asciiTheme="majorBidi" w:hAnsiTheme="majorBidi" w:cstheme="majorBidi"/>
        </w:rPr>
        <w:t xml:space="preserve"> in</w:t>
      </w:r>
      <w:r w:rsidR="00DC2D67">
        <w:rPr>
          <w:rFonts w:asciiTheme="majorBidi" w:hAnsiTheme="majorBidi" w:cstheme="majorBidi"/>
        </w:rPr>
        <w:t xml:space="preserve"> </w:t>
      </w:r>
      <w:r w:rsidR="00BE5CA1" w:rsidRPr="00B95524">
        <w:rPr>
          <w:rFonts w:asciiTheme="majorBidi" w:hAnsiTheme="majorBidi" w:cstheme="majorBidi"/>
        </w:rPr>
        <w:t>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C2D67">
        <w:rPr>
          <w:rFonts w:asciiTheme="majorBidi" w:hAnsiTheme="majorBidi" w:cstheme="majorBidi"/>
          <w:noProof/>
        </w:rPr>
        <w:t>,</w:t>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w:t>
      </w:r>
      <w:r w:rsidR="00DC2D67">
        <w:rPr>
          <w:rFonts w:asciiTheme="majorBidi" w:hAnsiTheme="majorBidi" w:cstheme="majorBidi"/>
        </w:rPr>
        <w:t xml:space="preserve"> the</w:t>
      </w:r>
      <w:r w:rsidR="00BE5CA1" w:rsidRPr="00B95524">
        <w:rPr>
          <w:rFonts w:asciiTheme="majorBidi" w:hAnsiTheme="majorBidi" w:cstheme="majorBidi"/>
        </w:rPr>
        <w:t xml:space="preserve"> right hand column.  </w:t>
      </w:r>
      <w:r w:rsidR="00DC2D67">
        <w:rPr>
          <w:rFonts w:asciiTheme="majorBidi" w:hAnsiTheme="majorBidi" w:cstheme="majorBidi"/>
        </w:rPr>
        <w:t>The g</w:t>
      </w:r>
      <w:r w:rsidR="00DC2D67" w:rsidRPr="00B95524">
        <w:rPr>
          <w:rFonts w:asciiTheme="majorBidi" w:hAnsiTheme="majorBidi" w:cstheme="majorBidi"/>
        </w:rPr>
        <w:t xml:space="preserve">rowth </w:t>
      </w:r>
      <w:r w:rsidR="00BE5CA1" w:rsidRPr="00B95524">
        <w:rPr>
          <w:rFonts w:asciiTheme="majorBidi" w:hAnsiTheme="majorBidi" w:cstheme="majorBidi"/>
        </w:rPr>
        <w:t>module activated at 50 s when the simulation was at initial steady state.</w:t>
      </w:r>
      <w:r w:rsidR="0056016A" w:rsidRPr="00B95524">
        <w:rPr>
          <w:rFonts w:asciiTheme="majorBidi" w:hAnsiTheme="majorBidi" w:cstheme="majorBidi"/>
        </w:rPr>
        <w:t xml:space="preserve"> The insufficiency in </w:t>
      </w:r>
      <w:r w:rsidR="00DC2D67">
        <w:rPr>
          <w:rFonts w:asciiTheme="majorBidi" w:hAnsiTheme="majorBidi" w:cstheme="majorBidi"/>
        </w:rPr>
        <w:t xml:space="preserve">the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w:t>
      </w:r>
      <w:r w:rsidR="00DC2D67">
        <w:rPr>
          <w:rFonts w:asciiTheme="majorBidi" w:hAnsiTheme="majorBidi" w:cstheme="majorBidi"/>
        </w:rPr>
        <w:t xml:space="preserve"> was</w:t>
      </w:r>
      <w:r w:rsidR="00A576E0" w:rsidRPr="00B95524">
        <w:rPr>
          <w:rFonts w:asciiTheme="majorBidi" w:hAnsiTheme="majorBidi" w:cstheme="majorBidi"/>
        </w:rPr>
        <w:t xml:space="preser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 xml:space="preserve">increasing </w:t>
      </w:r>
      <w:proofErr w:type="spellStart"/>
      <w:r w:rsidR="0027171F" w:rsidRPr="00B95524">
        <w:rPr>
          <w:rFonts w:asciiTheme="majorBidi" w:hAnsiTheme="majorBidi" w:cstheme="majorBidi"/>
        </w:rPr>
        <w:t>G</w:t>
      </w:r>
      <w:r w:rsidR="0027171F" w:rsidRPr="00B95524">
        <w:rPr>
          <w:rFonts w:asciiTheme="majorBidi" w:hAnsiTheme="majorBidi" w:cstheme="majorBidi"/>
          <w:vertAlign w:val="subscript"/>
        </w:rPr>
        <w:t>leak</w:t>
      </w:r>
      <w:proofErr w:type="spellEnd"/>
      <w:r w:rsidR="0027171F" w:rsidRPr="00B95524">
        <w:rPr>
          <w:rFonts w:asciiTheme="majorBidi" w:hAnsiTheme="majorBidi" w:cstheme="majorBidi"/>
          <w:vertAlign w:val="subscript"/>
        </w:rPr>
        <w:t>,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44628">
        <w:rPr>
          <w:rFonts w:asciiTheme="majorBidi" w:hAnsiTheme="majorBidi" w:cstheme="majorBidi"/>
        </w:rPr>
        <w:fldChar w:fldCharType="begin"/>
      </w:r>
      <w:r w:rsidR="00B44628">
        <w:rPr>
          <w:rFonts w:asciiTheme="majorBidi" w:hAnsiTheme="majorBidi" w:cstheme="majorBidi"/>
        </w:rPr>
        <w:instrText xml:space="preserve"> seq table table4 </w:instrText>
      </w:r>
      <w:r w:rsidR="00B44628">
        <w:rPr>
          <w:rFonts w:asciiTheme="majorBidi" w:hAnsiTheme="majorBidi" w:cstheme="majorBidi"/>
        </w:rPr>
        <w:fldChar w:fldCharType="separate"/>
      </w:r>
      <w:r w:rsidR="00B44628">
        <w:rPr>
          <w:rFonts w:asciiTheme="majorBidi" w:hAnsiTheme="majorBidi" w:cstheme="majorBidi"/>
          <w:noProof/>
        </w:rPr>
        <w:t>4</w:t>
      </w:r>
      <w:r w:rsidR="00B44628">
        <w:rPr>
          <w:rFonts w:asciiTheme="majorBidi" w:hAnsiTheme="majorBidi" w:cstheme="majorBidi"/>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DC2D67">
        <w:rPr>
          <w:rFonts w:asciiTheme="majorBidi" w:hAnsiTheme="majorBidi" w:cstheme="majorBidi"/>
        </w:rPr>
        <w:t xml:space="preserve">For pulsatile parameters (for example, ventricular pressure), an envelope of the extreme values is shown.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28A13E6C" w:rsidR="005249F6" w:rsidRDefault="00B53A56"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shows</w:t>
      </w:r>
      <w:r w:rsidR="00911459">
        <w:rPr>
          <w:rFonts w:asciiTheme="majorBidi" w:hAnsiTheme="majorBidi" w:cstheme="majorBidi"/>
        </w:rPr>
        <w:t xml:space="preserve"> 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r w:rsidR="00024A55" w:rsidRPr="00B95524">
        <w:rPr>
          <w:rFonts w:asciiTheme="majorBidi" w:hAnsiTheme="majorBidi" w:cstheme="majorBidi"/>
        </w:rPr>
        <w:t xml:space="preserve">(healthy) </w:t>
      </w:r>
      <w:r w:rsidR="00911459">
        <w:rPr>
          <w:rFonts w:asciiTheme="majorBidi" w:hAnsiTheme="majorBidi" w:cstheme="majorBidi"/>
        </w:rPr>
        <w:t xml:space="preserve">function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 xml:space="preserve">(overloaded LV). </w:t>
      </w:r>
      <w:r w:rsidR="00911459">
        <w:rPr>
          <w:rFonts w:asciiTheme="majorBidi" w:hAnsiTheme="majorBidi" w:cstheme="majorBidi"/>
        </w:rPr>
        <w:t>Relative to baseline,</w:t>
      </w:r>
      <w:r w:rsidR="00911459" w:rsidRPr="00B95524">
        <w:rPr>
          <w:rFonts w:asciiTheme="majorBidi" w:hAnsiTheme="majorBidi" w:cstheme="majorBidi"/>
        </w:rPr>
        <w:t xml:space="preserve"> </w:t>
      </w:r>
      <w:r w:rsidR="00911459">
        <w:rPr>
          <w:rFonts w:asciiTheme="majorBidi" w:hAnsiTheme="majorBidi" w:cstheme="majorBidi"/>
        </w:rPr>
        <w:t>the AS</w:t>
      </w:r>
      <w:r w:rsidR="00F66916" w:rsidRPr="00B95524">
        <w:rPr>
          <w:rFonts w:asciiTheme="majorBidi" w:hAnsiTheme="majorBidi" w:cstheme="majorBidi"/>
        </w:rPr>
        <w:t xml:space="preserve"> condition</w:t>
      </w:r>
      <w:r w:rsidR="00911459">
        <w:rPr>
          <w:rFonts w:asciiTheme="majorBidi" w:hAnsiTheme="majorBidi" w:cstheme="majorBidi"/>
        </w:rPr>
        <w:t xml:space="preserve"> caused the</w:t>
      </w:r>
      <w:r w:rsidR="00911459" w:rsidRPr="00B95524">
        <w:rPr>
          <w:rFonts w:asciiTheme="majorBidi" w:hAnsiTheme="majorBidi" w:cstheme="majorBidi"/>
        </w:rPr>
        <w:t xml:space="preserve">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911459">
        <w:rPr>
          <w:rFonts w:asciiTheme="majorBidi" w:hAnsiTheme="majorBidi" w:cstheme="majorBidi"/>
        </w:rPr>
        <w:t>to rise</w:t>
      </w:r>
      <w:r w:rsidR="00911459" w:rsidRPr="00B95524">
        <w:rPr>
          <w:rFonts w:asciiTheme="majorBidi" w:hAnsiTheme="majorBidi" w:cstheme="majorBidi"/>
        </w:rPr>
        <w:t xml:space="preserve">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w:t>
      </w:r>
      <w:r w:rsidR="00911459">
        <w:rPr>
          <w:rFonts w:asciiTheme="majorBidi" w:hAnsiTheme="majorBidi" w:cstheme="majorBidi"/>
        </w:rPr>
        <w:t xml:space="preserve">the </w:t>
      </w:r>
      <w:r w:rsidR="009617C9" w:rsidRPr="00B95524">
        <w:rPr>
          <w:rFonts w:asciiTheme="majorBidi" w:hAnsiTheme="majorBidi" w:cstheme="majorBidi"/>
        </w:rPr>
        <w:t>PV loop</w:t>
      </w:r>
      <w:r w:rsidR="00911459">
        <w:rPr>
          <w:rFonts w:asciiTheme="majorBidi" w:hAnsiTheme="majorBidi" w:cstheme="majorBidi"/>
        </w:rPr>
        <w:t>, representing</w:t>
      </w:r>
      <w:r w:rsidR="009617C9" w:rsidRPr="00B95524">
        <w:rPr>
          <w:rFonts w:asciiTheme="majorBidi" w:hAnsiTheme="majorBidi" w:cstheme="majorBidi"/>
        </w:rPr>
        <w:t xml:space="preserve"> </w:t>
      </w:r>
      <w:r w:rsidR="00395BB1" w:rsidRPr="00B95524">
        <w:rPr>
          <w:rFonts w:asciiTheme="majorBidi" w:hAnsiTheme="majorBidi" w:cstheme="majorBidi"/>
        </w:rPr>
        <w:t xml:space="preserve">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by LV</w:t>
      </w:r>
      <w:r w:rsidR="00911459">
        <w:rPr>
          <w:rFonts w:asciiTheme="majorBidi" w:hAnsiTheme="majorBidi" w:cstheme="majorBidi"/>
        </w:rPr>
        <w:t>,</w:t>
      </w:r>
      <w:r w:rsidR="00395BB1" w:rsidRPr="00B95524">
        <w:rPr>
          <w:rFonts w:asciiTheme="majorBidi" w:hAnsiTheme="majorBidi" w:cstheme="majorBidi"/>
        </w:rPr>
        <w:t xml:space="preserve"> increased </w:t>
      </w:r>
      <w:r w:rsidR="00D679B6" w:rsidRPr="00B95524">
        <w:rPr>
          <w:rFonts w:asciiTheme="majorBidi" w:hAnsiTheme="majorBidi" w:cstheme="majorBidi"/>
        </w:rPr>
        <w:t xml:space="preserve">by ~17%. </w:t>
      </w:r>
    </w:p>
    <w:p w14:paraId="4DC3671B" w14:textId="2817CF64"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w:t>
      </w:r>
      <w:r w:rsidR="00911459">
        <w:rPr>
          <w:rFonts w:asciiTheme="majorBidi" w:hAnsiTheme="majorBidi" w:cstheme="majorBidi"/>
        </w:rPr>
        <w:t>the MR</w:t>
      </w:r>
      <w:r w:rsidRPr="00B95524">
        <w:rPr>
          <w:rFonts w:asciiTheme="majorBidi" w:hAnsiTheme="majorBidi" w:cstheme="majorBidi"/>
        </w:rPr>
        <w:t xml:space="preserve"> case, end-systolic </w:t>
      </w:r>
      <w:r w:rsidR="00FB373E" w:rsidRPr="00B95524">
        <w:rPr>
          <w:rFonts w:asciiTheme="majorBidi" w:hAnsiTheme="majorBidi" w:cstheme="majorBidi"/>
        </w:rPr>
        <w:t xml:space="preserve">LV </w:t>
      </w:r>
      <w:r w:rsidRPr="00B95524">
        <w:rPr>
          <w:rFonts w:asciiTheme="majorBidi" w:hAnsiTheme="majorBidi" w:cstheme="majorBidi"/>
        </w:rPr>
        <w:t xml:space="preserve">pressure </w:t>
      </w:r>
      <w:r w:rsidR="00523EC8" w:rsidRPr="00B95524">
        <w:rPr>
          <w:rFonts w:asciiTheme="majorBidi" w:hAnsiTheme="majorBidi" w:cstheme="majorBidi"/>
        </w:rPr>
        <w:t>remained</w:t>
      </w:r>
      <w:r w:rsidR="00911459">
        <w:rPr>
          <w:rFonts w:asciiTheme="majorBidi" w:hAnsiTheme="majorBidi" w:cstheme="majorBidi"/>
        </w:rPr>
        <w:t xml:space="preserve"> nearly</w:t>
      </w:r>
      <w:r w:rsidR="00523EC8" w:rsidRPr="00B95524">
        <w:rPr>
          <w:rFonts w:asciiTheme="majorBidi" w:hAnsiTheme="majorBidi" w:cstheme="majorBidi"/>
        </w:rPr>
        <w:t xml:space="preserve"> unchanged, however, LV volume </w:t>
      </w:r>
      <w:r w:rsidR="006E232B" w:rsidRPr="00B95524">
        <w:rPr>
          <w:rFonts w:asciiTheme="majorBidi" w:hAnsiTheme="majorBidi" w:cstheme="majorBidi"/>
        </w:rPr>
        <w:t xml:space="preserve">increased significantly and shifted the </w:t>
      </w:r>
      <w:r w:rsidR="00911459">
        <w:rPr>
          <w:rFonts w:asciiTheme="majorBidi" w:hAnsiTheme="majorBidi" w:cstheme="majorBidi"/>
        </w:rPr>
        <w:t>entire</w:t>
      </w:r>
      <w:r w:rsidR="00911459" w:rsidRPr="00B95524">
        <w:rPr>
          <w:rFonts w:asciiTheme="majorBidi" w:hAnsiTheme="majorBidi" w:cstheme="majorBidi"/>
        </w:rPr>
        <w:t xml:space="preserve"> </w:t>
      </w:r>
      <w:r w:rsidR="003412E4" w:rsidRPr="00B95524">
        <w:rPr>
          <w:rFonts w:asciiTheme="majorBidi" w:hAnsiTheme="majorBidi" w:cstheme="majorBidi"/>
        </w:rPr>
        <w:t xml:space="preserve">loop to the right.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911459">
        <w:rPr>
          <w:rFonts w:asciiTheme="majorBidi" w:hAnsiTheme="majorBidi" w:cstheme="majorBidi"/>
        </w:rPr>
        <w:t xml:space="preserve">the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 xml:space="preserve">LV volume </w:t>
      </w:r>
      <w:r w:rsidR="00911459">
        <w:rPr>
          <w:rFonts w:asciiTheme="majorBidi" w:hAnsiTheme="majorBidi" w:cstheme="majorBidi"/>
        </w:rPr>
        <w:t>continued to</w:t>
      </w:r>
      <w:r w:rsidR="00911459" w:rsidRPr="00B95524">
        <w:rPr>
          <w:rFonts w:asciiTheme="majorBidi" w:hAnsiTheme="majorBidi" w:cstheme="majorBidi"/>
        </w:rPr>
        <w:t xml:space="preserve"> </w:t>
      </w:r>
      <w:r w:rsidR="00911459">
        <w:rPr>
          <w:rFonts w:asciiTheme="majorBidi" w:hAnsiTheme="majorBidi" w:cstheme="majorBidi"/>
        </w:rPr>
        <w:t>decrease</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3EA37DBC"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911459">
        <w:rPr>
          <w:rFonts w:asciiTheme="majorBidi" w:hAnsiTheme="majorBidi" w:cstheme="majorBidi"/>
        </w:rPr>
        <w:t>the A</w:t>
      </w:r>
      <w:r w:rsidR="005E7FC4">
        <w:rPr>
          <w:rFonts w:asciiTheme="majorBidi" w:hAnsiTheme="majorBidi" w:cstheme="majorBidi"/>
        </w:rPr>
        <w:t>R</w:t>
      </w:r>
      <w:r w:rsidRPr="00B95524">
        <w:rPr>
          <w:rFonts w:asciiTheme="majorBidi" w:hAnsiTheme="majorBidi" w:cstheme="majorBidi"/>
        </w:rPr>
        <w:t xml:space="preserve"> case, </w:t>
      </w:r>
      <w:r w:rsidR="006F17A2" w:rsidRPr="00B95524">
        <w:rPr>
          <w:rFonts w:asciiTheme="majorBidi" w:hAnsiTheme="majorBidi" w:cstheme="majorBidi"/>
        </w:rPr>
        <w:t xml:space="preserve">end-systolic LV pressure elevated </w:t>
      </w:r>
      <w:r w:rsidR="00803FD5">
        <w:rPr>
          <w:rFonts w:asciiTheme="majorBidi" w:hAnsiTheme="majorBidi" w:cstheme="majorBidi"/>
        </w:rPr>
        <w:t xml:space="preserve">slightly </w:t>
      </w:r>
      <w:r w:rsidR="006F17A2" w:rsidRPr="00B95524">
        <w:rPr>
          <w:rFonts w:asciiTheme="majorBidi" w:hAnsiTheme="majorBidi" w:cstheme="majorBidi"/>
        </w:rPr>
        <w:t xml:space="preserve">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w:t>
      </w:r>
      <w:r w:rsidR="00803FD5">
        <w:rPr>
          <w:rFonts w:asciiTheme="majorBidi" w:hAnsiTheme="majorBidi" w:cstheme="majorBidi"/>
        </w:rPr>
        <w:t>end-</w:t>
      </w:r>
      <w:r w:rsidR="00DD1167" w:rsidRPr="00B95524">
        <w:rPr>
          <w:rFonts w:asciiTheme="majorBidi" w:hAnsiTheme="majorBidi" w:cstheme="majorBidi"/>
        </w:rPr>
        <w:t xml:space="preserve">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Similar to </w:t>
      </w:r>
      <w:r w:rsidR="00803FD5">
        <w:rPr>
          <w:rFonts w:asciiTheme="majorBidi" w:hAnsiTheme="majorBidi" w:cstheme="majorBidi"/>
        </w:rPr>
        <w:t xml:space="preserve">the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803FD5">
        <w:rPr>
          <w:rFonts w:asciiTheme="majorBidi" w:hAnsiTheme="majorBidi" w:cstheme="majorBidi"/>
        </w:rPr>
        <w:t xml:space="preserve">thus the </w:t>
      </w:r>
      <w:r w:rsidR="009E4EDC" w:rsidRPr="00B95524">
        <w:rPr>
          <w:rFonts w:asciiTheme="majorBidi" w:hAnsiTheme="majorBidi" w:cstheme="majorBidi"/>
        </w:rPr>
        <w:t xml:space="preserve">LV volume </w:t>
      </w:r>
      <w:r w:rsidR="00803FD5">
        <w:rPr>
          <w:rFonts w:asciiTheme="majorBidi" w:hAnsiTheme="majorBidi" w:cstheme="majorBidi"/>
        </w:rPr>
        <w:t>increased due to</w:t>
      </w:r>
      <w:r w:rsidR="003954D5" w:rsidRPr="00B95524">
        <w:rPr>
          <w:rFonts w:asciiTheme="majorBidi" w:hAnsiTheme="majorBidi" w:cstheme="majorBidi"/>
        </w:rPr>
        <w:t xml:space="preserve"> the retrograde flow from</w:t>
      </w:r>
      <w:r w:rsidR="00803FD5">
        <w:rPr>
          <w:rFonts w:asciiTheme="majorBidi" w:hAnsiTheme="majorBidi" w:cstheme="majorBidi"/>
        </w:rPr>
        <w:t xml:space="preserve"> the</w:t>
      </w:r>
      <w:r w:rsidR="003954D5" w:rsidRPr="00B95524">
        <w:rPr>
          <w:rFonts w:asciiTheme="majorBidi" w:hAnsiTheme="majorBidi" w:cstheme="majorBidi"/>
        </w:rPr>
        <w:t xml:space="preserve">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2DC98F46" w:rsidR="00C131D5" w:rsidRPr="00B95524" w:rsidRDefault="007B4918"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88A3118" wp14:editId="6D9B925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p>
    <w:p w14:paraId="7053F39E" w14:textId="163C6AC1" w:rsidR="00DA2CD6"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65"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65"/>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w:t>
      </w:r>
      <w:r w:rsidR="00803FD5">
        <w:rPr>
          <w:rFonts w:asciiTheme="majorBidi" w:hAnsiTheme="majorBidi" w:cstheme="majorBidi"/>
          <w:b/>
          <w:bCs/>
        </w:rPr>
        <w:t>healthy</w:t>
      </w:r>
      <w:r w:rsidR="009616EE" w:rsidRPr="00994DB1">
        <w:rPr>
          <w:rFonts w:asciiTheme="majorBidi" w:hAnsiTheme="majorBidi" w:cstheme="majorBidi"/>
          <w:b/>
          <w:bCs/>
        </w:rPr>
        <w:t>) and three types of valvular dysfunction (overloaded LV).</w:t>
      </w:r>
      <w:r w:rsidR="009616EE" w:rsidRPr="00B95524">
        <w:rPr>
          <w:rFonts w:asciiTheme="majorBidi" w:hAnsiTheme="majorBidi" w:cstheme="majorBidi"/>
        </w:rPr>
        <w:t xml:space="preserve"> </w:t>
      </w:r>
      <w:r w:rsidR="00803FD5">
        <w:rPr>
          <w:rFonts w:asciiTheme="majorBidi" w:hAnsiTheme="majorBidi" w:cstheme="majorBidi"/>
        </w:rPr>
        <w:t>The b</w:t>
      </w:r>
      <w:r w:rsidR="002D15F5" w:rsidRPr="00B95524">
        <w:rPr>
          <w:rFonts w:asciiTheme="majorBidi" w:hAnsiTheme="majorBidi" w:cstheme="majorBidi"/>
        </w:rPr>
        <w:t xml:space="preserve">aseline </w:t>
      </w:r>
      <w:r w:rsidR="00E03947" w:rsidRPr="00B95524">
        <w:rPr>
          <w:rFonts w:asciiTheme="majorBidi" w:hAnsiTheme="majorBidi" w:cstheme="majorBidi"/>
        </w:rPr>
        <w:t>loop</w:t>
      </w:r>
      <w:r w:rsidR="00245068" w:rsidRPr="00B95524">
        <w:rPr>
          <w:rFonts w:asciiTheme="majorBidi" w:hAnsiTheme="majorBidi" w:cstheme="majorBidi"/>
        </w:rPr>
        <w:t xml:space="preserve"> </w:t>
      </w:r>
      <w:r w:rsidR="00803FD5">
        <w:rPr>
          <w:rFonts w:asciiTheme="majorBidi" w:hAnsiTheme="majorBidi" w:cstheme="majorBidi"/>
        </w:rPr>
        <w:t>was generated using the</w:t>
      </w:r>
      <w:r w:rsidR="00803FD5" w:rsidRPr="00B95524">
        <w:rPr>
          <w:rFonts w:asciiTheme="majorBidi" w:hAnsiTheme="majorBidi" w:cstheme="majorBidi"/>
        </w:rPr>
        <w:t xml:space="preserve"> </w:t>
      </w:r>
      <w:r w:rsidR="00245068" w:rsidRPr="00B95524">
        <w:rPr>
          <w:rFonts w:asciiTheme="majorBidi" w:hAnsiTheme="majorBidi" w:cstheme="majorBidi"/>
        </w:rPr>
        <w:t xml:space="preserve">time range of (298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803FD5">
        <w:rPr>
          <w:rFonts w:asciiTheme="majorBidi" w:hAnsiTheme="majorBidi" w:cstheme="majorBidi"/>
        </w:rPr>
        <w:t>The</w:t>
      </w:r>
      <w:r w:rsidR="00803FD5" w:rsidRPr="00B95524">
        <w:rPr>
          <w:rFonts w:asciiTheme="majorBidi" w:hAnsiTheme="majorBidi" w:cstheme="majorBidi"/>
        </w:rPr>
        <w:t xml:space="preserve"> </w:t>
      </w:r>
      <w:r w:rsidR="00F737EE" w:rsidRPr="00B95524">
        <w:rPr>
          <w:rFonts w:asciiTheme="majorBidi" w:hAnsiTheme="majorBidi" w:cstheme="majorBidi"/>
        </w:rPr>
        <w:t xml:space="preserve">other three loops </w:t>
      </w:r>
      <w:r w:rsidR="00803FD5">
        <w:rPr>
          <w:rFonts w:asciiTheme="majorBidi" w:hAnsiTheme="majorBidi" w:cstheme="majorBidi"/>
        </w:rPr>
        <w:t>were generated using the</w:t>
      </w:r>
      <w:r w:rsidR="00F737EE" w:rsidRPr="00B95524">
        <w:rPr>
          <w:rFonts w:asciiTheme="majorBidi" w:hAnsiTheme="majorBidi" w:cstheme="majorBidi"/>
        </w:rPr>
        <w:t xml:space="preserve"> time range of (780 s – 781 s) from the relevant simulation</w:t>
      </w:r>
      <w:r w:rsidR="00803FD5">
        <w:rPr>
          <w:rFonts w:asciiTheme="majorBidi" w:hAnsiTheme="majorBidi" w:cstheme="majorBidi"/>
        </w:rPr>
        <w:t>s</w:t>
      </w:r>
      <w:r w:rsidR="00F737EE" w:rsidRPr="00B95524">
        <w:rPr>
          <w:rFonts w:asciiTheme="majorBidi" w:hAnsiTheme="majorBidi" w:cstheme="majorBidi"/>
        </w:rPr>
        <w:t xml:space="preserve">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3E632C" w:rsidRPr="00B95524">
        <w:rPr>
          <w:rFonts w:asciiTheme="majorBidi" w:hAnsiTheme="majorBidi" w:cstheme="majorBidi"/>
        </w:rPr>
        <w:t xml:space="preserve">. </w:t>
      </w:r>
    </w:p>
    <w:p w14:paraId="410169B5" w14:textId="56B32B3D" w:rsidR="00B402CC" w:rsidRPr="00DA2CD6" w:rsidRDefault="00DA2CD6" w:rsidP="00DA2CD6">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0507A03F"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reversal of LV growth when the abnormal loading</w:t>
      </w:r>
      <w:r w:rsidR="00803FD5">
        <w:rPr>
          <w:rFonts w:asciiTheme="majorBidi" w:hAnsiTheme="majorBidi" w:cstheme="majorBidi"/>
        </w:rPr>
        <w:t xml:space="preserve"> conditions</w:t>
      </w:r>
      <w:r w:rsidR="00F658AA" w:rsidRPr="00B95524">
        <w:rPr>
          <w:rFonts w:asciiTheme="majorBidi" w:hAnsiTheme="majorBidi" w:cstheme="majorBidi"/>
        </w:rPr>
        <w:t xml:space="preserve">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4255DB" w:rsidRPr="00B95524">
        <w:rPr>
          <w:rFonts w:asciiTheme="majorBidi" w:eastAsiaTheme="minorEastAsia" w:hAnsiTheme="majorBidi" w:cstheme="majorBidi"/>
        </w:rPr>
        <w:t>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8F408A"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recovered to their homeostatic range once the overloading was </w:t>
      </w:r>
      <w:r w:rsidR="00803FD5">
        <w:rPr>
          <w:rFonts w:asciiTheme="majorBidi" w:hAnsiTheme="majorBidi" w:cstheme="majorBidi"/>
        </w:rPr>
        <w:t>removed.</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65D29EB9"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66"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66"/>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803FD5">
        <w:rPr>
          <w:rFonts w:asciiTheme="majorBidi" w:hAnsiTheme="majorBidi" w:cstheme="majorBidi"/>
        </w:rPr>
        <w:t>L</w:t>
      </w:r>
      <w:r w:rsidR="00803FD5" w:rsidRPr="00B95524">
        <w:rPr>
          <w:rFonts w:asciiTheme="majorBidi" w:hAnsiTheme="majorBidi" w:cstheme="majorBidi"/>
        </w:rPr>
        <w:t>eft-hand</w:t>
      </w:r>
      <w:r w:rsidR="00AE5C3D" w:rsidRPr="00B95524">
        <w:rPr>
          <w:rFonts w:asciiTheme="majorBidi" w:hAnsiTheme="majorBidi" w:cstheme="majorBidi"/>
        </w:rPr>
        <w:t xml:space="preserve"> column shows</w:t>
      </w:r>
      <w:r w:rsidR="00634828" w:rsidRPr="00B95524">
        <w:rPr>
          <w:rFonts w:asciiTheme="majorBidi" w:hAnsiTheme="majorBidi" w:cstheme="majorBidi"/>
        </w:rPr>
        <w:t xml:space="preserve"> </w:t>
      </w:r>
      <w:r w:rsidR="005C598D" w:rsidRPr="00B95524">
        <w:rPr>
          <w:rFonts w:asciiTheme="majorBidi" w:hAnsiTheme="majorBidi" w:cstheme="majorBidi"/>
        </w:rPr>
        <w:t xml:space="preserve">reversal of concentric growth due to removal of </w:t>
      </w:r>
      <w:r w:rsidR="00803FD5">
        <w:rPr>
          <w:rFonts w:asciiTheme="majorBidi" w:hAnsiTheme="majorBidi" w:cstheme="majorBidi"/>
        </w:rPr>
        <w:t>the AS</w:t>
      </w:r>
      <w:r w:rsidR="00C515B4" w:rsidRPr="00B95524">
        <w:rPr>
          <w:rFonts w:asciiTheme="majorBidi" w:hAnsiTheme="majorBidi" w:cstheme="majorBidi"/>
        </w:rPr>
        <w:t xml:space="preserve">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reversal of eccentric growth in response to removal of</w:t>
      </w:r>
      <w:r w:rsidR="00803FD5">
        <w:rPr>
          <w:rFonts w:asciiTheme="majorBidi" w:hAnsiTheme="majorBidi" w:cstheme="majorBidi"/>
        </w:rPr>
        <w:t xml:space="preserve"> the</w:t>
      </w:r>
      <w:r w:rsidR="00C515B4" w:rsidRPr="00B95524">
        <w:rPr>
          <w:rFonts w:asciiTheme="majorBidi" w:hAnsiTheme="majorBidi" w:cstheme="majorBidi"/>
        </w:rPr>
        <w:t xml:space="preserve"> insufficient mitral valve. </w:t>
      </w:r>
      <w:r w:rsidR="00390D92" w:rsidRPr="00B95524">
        <w:rPr>
          <w:rFonts w:asciiTheme="majorBidi" w:hAnsiTheme="majorBidi" w:cstheme="majorBidi"/>
        </w:rPr>
        <w:t xml:space="preserve"> </w:t>
      </w:r>
      <w:r w:rsidR="00803FD5" w:rsidRPr="00B95524">
        <w:rPr>
          <w:rFonts w:asciiTheme="majorBidi" w:hAnsiTheme="majorBidi" w:cstheme="majorBidi"/>
        </w:rPr>
        <w:t>Right</w:t>
      </w:r>
      <w:r w:rsidR="00803FD5">
        <w:rPr>
          <w:rFonts w:asciiTheme="majorBidi" w:hAnsiTheme="majorBidi" w:cstheme="majorBidi"/>
        </w:rPr>
        <w:t>-</w:t>
      </w:r>
      <w:r w:rsidR="00C515B4" w:rsidRPr="00B95524">
        <w:rPr>
          <w:rFonts w:asciiTheme="majorBidi" w:hAnsiTheme="majorBidi" w:cstheme="majorBidi"/>
        </w:rPr>
        <w:t xml:space="preserve">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w:t>
      </w:r>
      <w:r w:rsidR="002E3629">
        <w:rPr>
          <w:rFonts w:asciiTheme="majorBidi" w:hAnsiTheme="majorBidi" w:cstheme="majorBidi"/>
        </w:rPr>
        <w:t xml:space="preserve">the </w:t>
      </w:r>
      <w:r w:rsidR="00571B51" w:rsidRPr="00B95524">
        <w:rPr>
          <w:rFonts w:asciiTheme="majorBidi" w:hAnsiTheme="majorBidi" w:cstheme="majorBidi"/>
        </w:rPr>
        <w:t xml:space="preserve">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 the onset and ending of</w:t>
      </w:r>
      <w:r w:rsidR="00525D94" w:rsidRPr="00B95524">
        <w:rPr>
          <w:rFonts w:asciiTheme="majorBidi" w:hAnsiTheme="majorBidi" w:cstheme="majorBidi"/>
        </w:rPr>
        <w:t xml:space="preserve"> </w:t>
      </w:r>
      <w:r w:rsidR="002E3629">
        <w:rPr>
          <w:rFonts w:asciiTheme="majorBidi" w:hAnsiTheme="majorBidi" w:cstheme="majorBidi"/>
        </w:rPr>
        <w:t xml:space="preserve">removing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076D6D9C"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 xml:space="preserve">(Table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E43C3D">
        <w:rPr>
          <w:rFonts w:asciiTheme="majorBidi" w:hAnsiTheme="majorBidi" w:cstheme="majorBidi"/>
        </w:rPr>
        <w:t xml:space="preserve">For the baseline case, all indices were within the range of clinical data.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r w:rsidR="004B42A6" w:rsidRPr="00B95524">
        <w:rPr>
          <w:rFonts w:asciiTheme="majorBidi" w:hAnsiTheme="majorBidi" w:cstheme="majorBidi"/>
        </w:rPr>
        <w:t>perdition</w:t>
      </w:r>
      <w:r w:rsidR="00DA49CA" w:rsidRPr="00B95524">
        <w:rPr>
          <w:rFonts w:asciiTheme="majorBidi" w:hAnsiTheme="majorBidi" w:cstheme="majorBidi"/>
        </w:rPr>
        <w:t>s</w:t>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037872">
        <w:rPr>
          <w:rFonts w:asciiTheme="majorBidi" w:hAnsiTheme="majorBidi" w:cstheme="majorBidi"/>
        </w:rPr>
        <w:t>valve narrowing</w:t>
      </w:r>
      <w:r w:rsidR="00037872" w:rsidRPr="00B95524">
        <w:rPr>
          <w:rFonts w:asciiTheme="majorBidi" w:hAnsiTheme="majorBidi" w:cstheme="majorBidi"/>
        </w:rPr>
        <w:t xml:space="preserve"> </w:t>
      </w:r>
      <w:r w:rsidR="0063402C" w:rsidRPr="00B95524">
        <w:rPr>
          <w:rFonts w:asciiTheme="majorBidi" w:hAnsiTheme="majorBidi" w:cstheme="majorBidi"/>
        </w:rPr>
        <w:t>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LV </w:t>
      </w:r>
      <w:r w:rsidR="00F47333" w:rsidRPr="00B95524">
        <w:rPr>
          <w:rFonts w:asciiTheme="majorBidi" w:hAnsiTheme="majorBidi" w:cstheme="majorBidi"/>
        </w:rPr>
        <w:t xml:space="preserve">end-diastolic </w:t>
      </w:r>
      <w:r w:rsidR="0063402C" w:rsidRPr="00B95524">
        <w:rPr>
          <w:rFonts w:asciiTheme="majorBidi" w:hAnsiTheme="majorBidi" w:cstheme="majorBidi"/>
        </w:rPr>
        <w:t>volume</w:t>
      </w:r>
      <w:r w:rsidR="00F42CD4" w:rsidRPr="00B95524">
        <w:rPr>
          <w:rFonts w:asciiTheme="majorBidi" w:hAnsiTheme="majorBidi" w:cstheme="majorBidi"/>
        </w:rPr>
        <w:t xml:space="preserve"> </w:t>
      </w:r>
      <w:r w:rsidR="00F42CD4" w:rsidRPr="00E503C9">
        <w:rPr>
          <w:rFonts w:asciiTheme="majorBidi" w:hAnsiTheme="majorBidi" w:cstheme="majorBidi"/>
        </w:rPr>
        <w:t>index</w:t>
      </w:r>
      <w:r w:rsidR="00F42CD4" w:rsidRPr="00B95524">
        <w:rPr>
          <w:rFonts w:asciiTheme="majorBidi" w:hAnsiTheme="majorBidi" w:cstheme="majorBidi"/>
        </w:rPr>
        <w:t xml:space="preserve"> slightly reduce</w:t>
      </w:r>
      <w:r w:rsidR="00ED6F2B">
        <w:rPr>
          <w:rFonts w:asciiTheme="majorBidi" w:hAnsiTheme="majorBidi" w:cstheme="majorBidi"/>
        </w:rPr>
        <w:t>d</w:t>
      </w:r>
      <w:r w:rsidR="00F42CD4" w:rsidRPr="00B95524">
        <w:rPr>
          <w:rFonts w:asciiTheme="majorBidi" w:hAnsiTheme="majorBidi" w:cstheme="majorBidi"/>
        </w:rPr>
        <w:t xml:space="preserve">, LV </w:t>
      </w:r>
      <w:r w:rsidR="00A91D64" w:rsidRPr="00B95524">
        <w:rPr>
          <w:rFonts w:asciiTheme="majorBidi" w:hAnsiTheme="majorBidi" w:cstheme="majorBidi"/>
        </w:rPr>
        <w:t xml:space="preserve">end-systolic </w:t>
      </w:r>
      <w:r w:rsidR="00F42CD4" w:rsidRPr="00B95524">
        <w:rPr>
          <w:rFonts w:asciiTheme="majorBidi" w:hAnsiTheme="majorBidi" w:cstheme="majorBidi"/>
        </w:rPr>
        <w:t xml:space="preserve">volume index </w:t>
      </w:r>
      <w:r w:rsidR="0044523B" w:rsidRPr="00B95524">
        <w:rPr>
          <w:rFonts w:asciiTheme="majorBidi" w:hAnsiTheme="majorBidi" w:cstheme="majorBidi"/>
        </w:rPr>
        <w:t>remain</w:t>
      </w:r>
      <w:r w:rsidR="00ED6F2B">
        <w:rPr>
          <w:rFonts w:asciiTheme="majorBidi" w:hAnsiTheme="majorBidi" w:cstheme="majorBidi"/>
        </w:rPr>
        <w:t>ed</w:t>
      </w:r>
      <w:r w:rsidR="0044523B" w:rsidRPr="00B95524">
        <w:rPr>
          <w:rFonts w:asciiTheme="majorBidi" w:hAnsiTheme="majorBidi" w:cstheme="majorBidi"/>
        </w:rPr>
        <w:t xml:space="preserve"> </w:t>
      </w:r>
      <w:r w:rsidR="00625A05">
        <w:rPr>
          <w:rFonts w:asciiTheme="majorBidi" w:hAnsiTheme="majorBidi" w:cstheme="majorBidi"/>
        </w:rPr>
        <w:t xml:space="preserve">nearly </w:t>
      </w:r>
      <w:r w:rsidR="0044523B" w:rsidRPr="00B95524">
        <w:rPr>
          <w:rFonts w:asciiTheme="majorBidi" w:hAnsiTheme="majorBidi" w:cstheme="majorBidi"/>
        </w:rPr>
        <w:t>unchanged</w:t>
      </w:r>
      <w:r w:rsidR="0068337C" w:rsidRPr="00B95524">
        <w:rPr>
          <w:rFonts w:asciiTheme="majorBidi" w:hAnsiTheme="majorBidi" w:cstheme="majorBidi"/>
        </w:rPr>
        <w:t>, but LV mass index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w:t>
      </w:r>
      <w:r w:rsidR="00F30298">
        <w:rPr>
          <w:rFonts w:asciiTheme="majorBidi" w:hAnsiTheme="majorBidi" w:cstheme="majorBidi"/>
        </w:rPr>
        <w:t xml:space="preserve">model predictions </w:t>
      </w:r>
      <w:r w:rsidR="00D24F35">
        <w:rPr>
          <w:rFonts w:asciiTheme="majorBidi" w:hAnsiTheme="majorBidi" w:cstheme="majorBidi"/>
        </w:rPr>
        <w:t xml:space="preserve">were </w:t>
      </w:r>
      <w:r w:rsidR="00625A05">
        <w:rPr>
          <w:rFonts w:asciiTheme="majorBidi" w:hAnsiTheme="majorBidi" w:cstheme="majorBidi"/>
        </w:rPr>
        <w:t>with</w:t>
      </w:r>
      <w:r w:rsidR="00D24F35">
        <w:rPr>
          <w:rFonts w:asciiTheme="majorBidi" w:hAnsiTheme="majorBidi" w:cstheme="majorBidi"/>
        </w:rPr>
        <w:t>in the range of</w:t>
      </w:r>
      <w:r w:rsidR="00F30298">
        <w:rPr>
          <w:rFonts w:asciiTheme="majorBidi" w:hAnsiTheme="majorBidi" w:cstheme="majorBidi"/>
        </w:rPr>
        <w:t xml:space="preserve"> </w:t>
      </w:r>
      <w:r w:rsidR="00AC67F9">
        <w:rPr>
          <w:rFonts w:asciiTheme="majorBidi" w:hAnsiTheme="majorBidi" w:cstheme="majorBidi"/>
        </w:rPr>
        <w:t xml:space="preserve">clinical data </w:t>
      </w:r>
      <w:r w:rsidR="00BC2B20">
        <w:rPr>
          <w:rFonts w:asciiTheme="majorBidi" w:hAnsiTheme="majorBidi" w:cstheme="majorBidi"/>
        </w:rPr>
        <w:t xml:space="preserve">and followed the same trend, </w:t>
      </w:r>
      <w:r w:rsidR="00625A05">
        <w:rPr>
          <w:rFonts w:asciiTheme="majorBidi" w:hAnsiTheme="majorBidi" w:cstheme="majorBidi"/>
        </w:rPr>
        <w:t>such</w:t>
      </w:r>
      <w:r w:rsidR="00AC67F9">
        <w:rPr>
          <w:rFonts w:asciiTheme="majorBidi" w:hAnsiTheme="majorBidi" w:cstheme="majorBidi"/>
        </w:rPr>
        <w:t xml:space="preserve"> that as the 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BC2B20">
        <w:rPr>
          <w:rFonts w:asciiTheme="majorBidi" w:hAnsiTheme="majorBidi" w:cstheme="majorBidi"/>
        </w:rPr>
        <w:t xml:space="preserve"> the</w:t>
      </w:r>
      <w:r w:rsidR="00625A05">
        <w:rPr>
          <w:rFonts w:asciiTheme="majorBidi" w:hAnsiTheme="majorBidi" w:cstheme="majorBidi"/>
        </w:rPr>
        <w:t xml:space="preserve"> </w:t>
      </w:r>
      <w:r w:rsidR="00F82042">
        <w:rPr>
          <w:rFonts w:asciiTheme="majorBidi" w:hAnsiTheme="majorBidi" w:cstheme="majorBidi"/>
        </w:rPr>
        <w:t xml:space="preserve">LV </w:t>
      </w:r>
      <w:r w:rsidR="00A91D64">
        <w:rPr>
          <w:rFonts w:asciiTheme="majorBidi" w:hAnsiTheme="majorBidi" w:cstheme="majorBidi"/>
        </w:rPr>
        <w:t xml:space="preserve">end-diastolic </w:t>
      </w:r>
      <w:r w:rsidR="00F82042">
        <w:rPr>
          <w:rFonts w:asciiTheme="majorBidi" w:hAnsiTheme="majorBidi" w:cstheme="majorBidi"/>
        </w:rPr>
        <w:t>volume</w:t>
      </w:r>
      <w:r w:rsidR="00230F54">
        <w:rPr>
          <w:rFonts w:asciiTheme="majorBidi" w:hAnsiTheme="majorBidi" w:cstheme="majorBidi"/>
        </w:rPr>
        <w:t xml:space="preserve"> index</w:t>
      </w:r>
      <w:r w:rsidR="00625A05">
        <w:rPr>
          <w:rFonts w:asciiTheme="majorBidi" w:hAnsiTheme="majorBidi" w:cstheme="majorBidi"/>
        </w:rPr>
        <w:t>,</w:t>
      </w:r>
      <w:r w:rsidR="00F82042">
        <w:rPr>
          <w:rFonts w:asciiTheme="majorBidi" w:hAnsiTheme="majorBidi" w:cstheme="majorBidi"/>
        </w:rPr>
        <w:t xml:space="preserve"> </w:t>
      </w:r>
      <w:r w:rsidR="00625A05">
        <w:rPr>
          <w:rFonts w:asciiTheme="majorBidi" w:hAnsiTheme="majorBidi" w:cstheme="majorBidi"/>
        </w:rPr>
        <w:t xml:space="preserve">LV </w:t>
      </w:r>
      <w:r w:rsidR="00A91D64">
        <w:rPr>
          <w:rFonts w:asciiTheme="majorBidi" w:hAnsiTheme="majorBidi" w:cstheme="majorBidi"/>
        </w:rPr>
        <w:t xml:space="preserve">end-systolic </w:t>
      </w:r>
      <w:r w:rsidR="00625A05">
        <w:rPr>
          <w:rFonts w:asciiTheme="majorBidi" w:hAnsiTheme="majorBidi" w:cstheme="majorBidi"/>
        </w:rPr>
        <w:t xml:space="preserve">volume index, and </w:t>
      </w:r>
      <w:r w:rsidR="00230F54">
        <w:rPr>
          <w:rFonts w:asciiTheme="majorBidi" w:hAnsiTheme="majorBidi" w:cstheme="majorBidi"/>
        </w:rPr>
        <w:t xml:space="preserve">LV mass index </w:t>
      </w:r>
      <w:r w:rsidR="00625A05">
        <w:rPr>
          <w:rFonts w:asciiTheme="majorBidi" w:hAnsiTheme="majorBidi" w:cstheme="majorBidi"/>
        </w:rPr>
        <w:t xml:space="preserve">all </w:t>
      </w:r>
      <w:r w:rsidR="00C25235">
        <w:rPr>
          <w:rFonts w:asciiTheme="majorBidi" w:hAnsiTheme="majorBidi" w:cstheme="majorBidi"/>
        </w:rPr>
        <w:t>increase</w:t>
      </w:r>
      <w:r w:rsidR="00306250">
        <w:rPr>
          <w:rFonts w:asciiTheme="majorBidi" w:hAnsiTheme="majorBidi" w:cstheme="majorBidi"/>
        </w:rPr>
        <w:t>d</w:t>
      </w:r>
      <w:r w:rsidR="00C25235">
        <w:rPr>
          <w:rFonts w:asciiTheme="majorBidi" w:hAnsiTheme="majorBidi" w:cstheme="majorBidi"/>
        </w:rPr>
        <w:t xml:space="preserve">. </w:t>
      </w:r>
      <w:r w:rsidR="00625A05">
        <w:rPr>
          <w:rFonts w:asciiTheme="majorBidi" w:hAnsiTheme="majorBidi" w:cstheme="majorBidi"/>
        </w:rPr>
        <w:t>Finally</w:t>
      </w:r>
      <w:r w:rsidR="0095483C">
        <w:rPr>
          <w:rFonts w:asciiTheme="majorBidi" w:hAnsiTheme="majorBidi" w:cstheme="majorBidi"/>
        </w:rPr>
        <w:t xml:space="preserve">, </w:t>
      </w:r>
      <w:r w:rsidR="00625A05">
        <w:rPr>
          <w:rFonts w:asciiTheme="majorBidi" w:hAnsiTheme="majorBidi" w:cstheme="majorBidi"/>
        </w:rPr>
        <w:t xml:space="preserve">the </w:t>
      </w:r>
      <w:r w:rsidR="0095483C">
        <w:rPr>
          <w:rFonts w:asciiTheme="majorBidi" w:hAnsiTheme="majorBidi" w:cstheme="majorBidi"/>
        </w:rPr>
        <w:t xml:space="preserve">LV size </w:t>
      </w:r>
      <w:r w:rsidR="00791CFE">
        <w:rPr>
          <w:rFonts w:asciiTheme="majorBidi" w:hAnsiTheme="majorBidi" w:cstheme="majorBidi"/>
        </w:rPr>
        <w:t>parameters</w:t>
      </w:r>
      <w:r w:rsidR="00625A05">
        <w:rPr>
          <w:rFonts w:asciiTheme="majorBidi" w:hAnsiTheme="majorBidi" w:cstheme="majorBidi"/>
        </w:rPr>
        <w:t xml:space="preserve"> predicted</w:t>
      </w:r>
      <w:r w:rsidR="00791CFE">
        <w:rPr>
          <w:rFonts w:asciiTheme="majorBidi" w:hAnsiTheme="majorBidi" w:cstheme="majorBidi"/>
        </w:rPr>
        <w:t xml:space="preserve"> for aortic regurgitation </w:t>
      </w:r>
      <w:r w:rsidR="00306250">
        <w:rPr>
          <w:rFonts w:asciiTheme="majorBidi" w:hAnsiTheme="majorBidi" w:cstheme="majorBidi"/>
        </w:rPr>
        <w:t>were</w:t>
      </w:r>
      <w:r w:rsidR="00415093">
        <w:rPr>
          <w:rFonts w:asciiTheme="majorBidi" w:hAnsiTheme="majorBidi" w:cstheme="majorBidi"/>
        </w:rPr>
        <w:t xml:space="preserve"> </w:t>
      </w:r>
      <w:r w:rsidR="00BC2B20">
        <w:rPr>
          <w:rFonts w:asciiTheme="majorBidi" w:hAnsiTheme="majorBidi" w:cstheme="majorBidi"/>
        </w:rPr>
        <w:t>also</w:t>
      </w:r>
      <w:r w:rsidR="00625A05">
        <w:rPr>
          <w:rFonts w:asciiTheme="majorBidi" w:hAnsiTheme="majorBidi" w:cstheme="majorBidi"/>
        </w:rPr>
        <w:t xml:space="preserve"> with</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BC2B20">
        <w:rPr>
          <w:rFonts w:asciiTheme="majorBidi" w:hAnsiTheme="majorBidi" w:cstheme="majorBidi"/>
        </w:rPr>
        <w:t xml:space="preserve"> the same trend, such</w:t>
      </w:r>
      <w:r w:rsidR="001933A1">
        <w:rPr>
          <w:rFonts w:asciiTheme="majorBidi" w:hAnsiTheme="majorBidi" w:cstheme="majorBidi"/>
        </w:rPr>
        <w:t xml:space="preserve"> that </w:t>
      </w:r>
      <w:r w:rsidR="00BC2B20">
        <w:rPr>
          <w:rFonts w:asciiTheme="majorBidi" w:hAnsiTheme="majorBidi" w:cstheme="majorBidi"/>
        </w:rPr>
        <w:t>as</w:t>
      </w:r>
      <w:r w:rsidR="001933A1">
        <w:rPr>
          <w:rFonts w:asciiTheme="majorBidi" w:hAnsiTheme="majorBidi" w:cstheme="majorBidi"/>
        </w:rPr>
        <w:t xml:space="preserve"> the severity of</w:t>
      </w:r>
      <w:r w:rsidR="00BC2B20">
        <w:rPr>
          <w:rFonts w:asciiTheme="majorBidi" w:hAnsiTheme="majorBidi" w:cstheme="majorBidi"/>
        </w:rPr>
        <w:t xml:space="preserve"> the</w:t>
      </w:r>
      <w:r w:rsidR="001933A1">
        <w:rPr>
          <w:rFonts w:asciiTheme="majorBidi" w:hAnsiTheme="majorBidi" w:cstheme="majorBidi"/>
        </w:rPr>
        <w:t xml:space="preserve"> </w:t>
      </w:r>
      <w:r w:rsidR="00E359B0">
        <w:rPr>
          <w:rFonts w:asciiTheme="majorBidi" w:hAnsiTheme="majorBidi" w:cstheme="majorBidi"/>
        </w:rPr>
        <w:t>insufficient valve</w:t>
      </w:r>
      <w:r w:rsidR="00591BF7">
        <w:rPr>
          <w:rFonts w:asciiTheme="majorBidi" w:hAnsiTheme="majorBidi" w:cstheme="majorBidi"/>
        </w:rPr>
        <w:t xml:space="preserve"> </w:t>
      </w:r>
      <w:r w:rsidR="00FA1703">
        <w:rPr>
          <w:rFonts w:asciiTheme="majorBidi" w:hAnsiTheme="majorBidi" w:cstheme="majorBidi"/>
        </w:rPr>
        <w:t>increase</w:t>
      </w:r>
      <w:r w:rsidR="00BC2B20">
        <w:rPr>
          <w:rFonts w:asciiTheme="majorBidi" w:hAnsiTheme="majorBidi" w:cstheme="majorBidi"/>
        </w:rPr>
        <w:t>d both</w:t>
      </w:r>
      <w:r w:rsidR="00FA1703">
        <w:rPr>
          <w:rFonts w:asciiTheme="majorBidi" w:hAnsiTheme="majorBidi" w:cstheme="majorBidi"/>
        </w:rPr>
        <w:t xml:space="preserve"> </w:t>
      </w:r>
      <w:r w:rsidR="001C0BAE">
        <w:rPr>
          <w:rFonts w:asciiTheme="majorBidi" w:hAnsiTheme="majorBidi" w:cstheme="majorBidi"/>
        </w:rPr>
        <w:t xml:space="preserve">LV volume </w:t>
      </w:r>
      <w:r w:rsidR="00BC2B20">
        <w:rPr>
          <w:rFonts w:asciiTheme="majorBidi" w:hAnsiTheme="majorBidi" w:cstheme="majorBidi"/>
        </w:rPr>
        <w:t xml:space="preserve">indices </w:t>
      </w:r>
      <w:r w:rsidR="001C0BAE">
        <w:rPr>
          <w:rFonts w:asciiTheme="majorBidi" w:hAnsiTheme="majorBidi" w:cstheme="majorBidi"/>
        </w:rPr>
        <w:t>and LV mass index</w:t>
      </w:r>
      <w:r w:rsidR="00BC2B20">
        <w:rPr>
          <w:rFonts w:asciiTheme="majorBidi" w:hAnsiTheme="majorBidi" w:cstheme="majorBidi"/>
        </w:rPr>
        <w:t xml:space="preserve"> increased</w:t>
      </w:r>
      <w:r w:rsidR="001C0BAE">
        <w:rPr>
          <w:rFonts w:asciiTheme="majorBidi" w:hAnsiTheme="majorBidi" w:cstheme="majorBidi"/>
        </w:rPr>
        <w:t xml:space="preserve">. </w:t>
      </w:r>
    </w:p>
    <w:p w14:paraId="22681D7D" w14:textId="6000AEA3" w:rsidR="001067F4" w:rsidRPr="00B95524" w:rsidRDefault="00BD57E4"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538823A" wp14:editId="6FDD15A9">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59DF1E1C"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67"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67"/>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w:t>
      </w:r>
      <w:r w:rsidR="00BC2B20">
        <w:rPr>
          <w:rFonts w:asciiTheme="majorBidi" w:hAnsiTheme="majorBidi" w:cstheme="majorBidi"/>
        </w:rPr>
        <w:t xml:space="preserve"> </w:t>
      </w:r>
      <w:r w:rsidR="00BF3268" w:rsidRPr="00B95524">
        <w:rPr>
          <w:rFonts w:asciiTheme="majorBidi" w:hAnsiTheme="majorBidi" w:cstheme="majorBidi"/>
        </w:rPr>
        <w:t>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w:t>
      </w:r>
      <w:r w:rsidR="004F1B8F">
        <w:rPr>
          <w:rFonts w:asciiTheme="majorBidi" w:hAnsiTheme="majorBidi" w:cstheme="majorBidi"/>
        </w:rPr>
        <w:t>CD</w:t>
      </w:r>
      <w:r w:rsidR="005B68FE" w:rsidRPr="00B95524">
        <w:rPr>
          <w:rFonts w:asciiTheme="majorBidi" w:hAnsiTheme="majorBidi" w:cstheme="majorBidi"/>
        </w:rPr>
        <w:t xml:space="preserve"> and </w:t>
      </w:r>
      <w:r w:rsidR="004F1B8F">
        <w:rPr>
          <w:rFonts w:asciiTheme="majorBidi" w:hAnsiTheme="majorBidi" w:cstheme="majorBidi"/>
        </w:rPr>
        <w:t>PD</w:t>
      </w:r>
      <w:r w:rsidR="005B68FE" w:rsidRPr="00B95524">
        <w:rPr>
          <w:rFonts w:asciiTheme="majorBidi" w:hAnsiTheme="majorBidi" w:cstheme="majorBidi"/>
        </w:rPr>
        <w:t xml:space="preserve">.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star markers</w:t>
      </w:r>
      <w:r w:rsidR="001158B8">
        <w:rPr>
          <w:rFonts w:asciiTheme="majorBidi" w:hAnsiTheme="majorBidi" w:cstheme="majorBidi"/>
        </w:rPr>
        <w:t xml:space="preserve"> in two groups of CS and PS</w:t>
      </w:r>
      <w:r w:rsidR="00111090" w:rsidRPr="00B95524">
        <w:rPr>
          <w:rFonts w:asciiTheme="majorBidi" w:hAnsiTheme="majorBidi" w:cstheme="majorBidi"/>
        </w:rPr>
        <w:t xml:space="preserve">.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r w:rsidR="00293E39">
        <w:rPr>
          <w:rFonts w:asciiTheme="majorBidi" w:hAnsiTheme="majorBidi" w:cstheme="majorBidi"/>
        </w:rPr>
        <w:t xml:space="preserve"> </w:t>
      </w:r>
      <w:r w:rsidR="009E4B41">
        <w:rPr>
          <w:rFonts w:asciiTheme="majorBidi" w:hAnsiTheme="majorBidi" w:cstheme="majorBidi"/>
        </w:rPr>
        <w:t xml:space="preserve">CD stands for </w:t>
      </w:r>
      <w:r w:rsidR="00225751">
        <w:rPr>
          <w:rFonts w:asciiTheme="majorBidi" w:hAnsiTheme="majorBidi" w:cstheme="majorBidi"/>
        </w:rPr>
        <w:t>“control data”, PD for “</w:t>
      </w:r>
      <w:proofErr w:type="gramStart"/>
      <w:r w:rsidR="00225751">
        <w:rPr>
          <w:rFonts w:asciiTheme="majorBidi" w:hAnsiTheme="majorBidi" w:cstheme="majorBidi"/>
        </w:rPr>
        <w:t>patients</w:t>
      </w:r>
      <w:proofErr w:type="gramEnd"/>
      <w:r w:rsidR="00225751">
        <w:rPr>
          <w:rFonts w:asciiTheme="majorBidi" w:hAnsiTheme="majorBidi" w:cstheme="majorBidi"/>
        </w:rPr>
        <w:t xml:space="preserve"> data”, CS for “control simulation”, and </w:t>
      </w:r>
      <w:r w:rsidR="006B3CA9">
        <w:rPr>
          <w:rFonts w:asciiTheme="majorBidi" w:hAnsiTheme="majorBidi" w:cstheme="majorBidi"/>
        </w:rPr>
        <w:t xml:space="preserve">PS </w:t>
      </w:r>
      <w:r w:rsidR="009B07BA">
        <w:rPr>
          <w:rFonts w:asciiTheme="majorBidi" w:hAnsiTheme="majorBidi" w:cstheme="majorBidi"/>
        </w:rPr>
        <w:t>for “patients simulation”.</w:t>
      </w:r>
      <w:r w:rsidR="006B3CA9">
        <w:rPr>
          <w:rFonts w:asciiTheme="majorBidi" w:hAnsiTheme="majorBidi" w:cstheme="majorBidi"/>
        </w:rPr>
        <w:t xml:space="preserve"> </w:t>
      </w:r>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Predicted LV systolic function versus clinical data</w:t>
      </w:r>
    </w:p>
    <w:p w14:paraId="6D6BC24F" w14:textId="1BAE2B78" w:rsidR="0080516A" w:rsidRDefault="00E96183" w:rsidP="00F34279">
      <w:pPr>
        <w:spacing w:after="200" w:line="240" w:lineRule="auto"/>
        <w:jc w:val="both"/>
        <w:rPr>
          <w:rFonts w:asciiTheme="majorBidi" w:hAnsiTheme="majorBidi" w:cstheme="majorBidi"/>
        </w:rPr>
      </w:pPr>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CD5D58">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w:t>
      </w:r>
      <w:r w:rsidR="00E43C3D">
        <w:rPr>
          <w:rFonts w:asciiTheme="majorBidi" w:hAnsiTheme="majorBidi" w:cstheme="majorBidi"/>
        </w:rPr>
        <w:t xml:space="preserve">for </w:t>
      </w:r>
      <w:r w:rsidR="00647F44">
        <w:rPr>
          <w:rFonts w:asciiTheme="majorBidi" w:hAnsiTheme="majorBidi" w:cstheme="majorBidi"/>
        </w:rPr>
        <w:t xml:space="preserve">predicting systolic function </w:t>
      </w:r>
      <w:r w:rsidR="0042259F">
        <w:rPr>
          <w:rFonts w:asciiTheme="majorBidi" w:hAnsiTheme="majorBidi" w:cstheme="majorBidi"/>
        </w:rPr>
        <w:t>in comparison to clinical data</w:t>
      </w:r>
      <w:r w:rsidR="00E43C3D">
        <w:rPr>
          <w:rFonts w:asciiTheme="majorBidi" w:hAnsiTheme="majorBidi" w:cstheme="majorBidi"/>
        </w:rPr>
        <w:t xml:space="preserve"> compiled from the literature</w:t>
      </w:r>
      <w:r w:rsidR="0042259F">
        <w:rPr>
          <w:rFonts w:asciiTheme="majorBidi" w:hAnsiTheme="majorBidi" w:cstheme="majorBidi"/>
        </w:rPr>
        <w:t xml:space="preserve">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42259F">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valve</w:t>
      </w:r>
      <w:r w:rsidR="009712B0">
        <w:rPr>
          <w:rFonts w:asciiTheme="majorBidi" w:hAnsiTheme="majorBidi" w:cstheme="majorBidi"/>
        </w:rPr>
        <w:t xml:space="preserve"> </w:t>
      </w:r>
      <w:r w:rsidR="00E43C3D">
        <w:rPr>
          <w:rFonts w:asciiTheme="majorBidi" w:hAnsiTheme="majorBidi" w:cstheme="majorBidi"/>
        </w:rPr>
        <w:t xml:space="preserve">stenosis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w:t>
      </w:r>
      <w:r w:rsidR="00E43C3D">
        <w:rPr>
          <w:rFonts w:asciiTheme="majorBidi" w:hAnsiTheme="majorBidi" w:cstheme="majorBidi"/>
        </w:rPr>
        <w:t xml:space="preserve">the </w:t>
      </w:r>
      <w:r w:rsidR="00B7611A">
        <w:rPr>
          <w:rFonts w:asciiTheme="majorBidi" w:hAnsiTheme="majorBidi" w:cstheme="majorBidi"/>
        </w:rPr>
        <w:t>LV</w:t>
      </w:r>
      <w:r w:rsidR="00E43C3D">
        <w:rPr>
          <w:rFonts w:asciiTheme="majorBidi" w:hAnsiTheme="majorBidi" w:cstheme="majorBidi"/>
        </w:rPr>
        <w:t>,</w:t>
      </w:r>
      <w:r w:rsidR="00B7611A">
        <w:rPr>
          <w:rFonts w:asciiTheme="majorBidi" w:hAnsiTheme="majorBidi" w:cstheme="majorBidi"/>
        </w:rPr>
        <w:t xml:space="preserve"> </w:t>
      </w:r>
      <w:r w:rsidR="00EC2977">
        <w:rPr>
          <w:rFonts w:asciiTheme="majorBidi" w:hAnsiTheme="majorBidi" w:cstheme="majorBidi"/>
        </w:rPr>
        <w:t xml:space="preserve">as both </w:t>
      </w:r>
      <w:r w:rsidR="00FF723B">
        <w:rPr>
          <w:rFonts w:asciiTheme="majorBidi" w:hAnsiTheme="majorBidi" w:cstheme="majorBidi"/>
        </w:rPr>
        <w:t xml:space="preserve">LV </w:t>
      </w:r>
      <w:r w:rsidR="00EC2977">
        <w:rPr>
          <w:rFonts w:asciiTheme="majorBidi" w:hAnsiTheme="majorBidi" w:cstheme="majorBidi"/>
        </w:rPr>
        <w:t>stroke volume index and ejection fraction reduced</w:t>
      </w:r>
      <w:r w:rsidR="002100A8">
        <w:rPr>
          <w:rFonts w:asciiTheme="majorBidi" w:hAnsiTheme="majorBidi" w:cstheme="majorBidi"/>
        </w:rPr>
        <w:t xml:space="preserve">. </w:t>
      </w:r>
      <w:r w:rsidR="00E43C3D">
        <w:rPr>
          <w:rFonts w:asciiTheme="majorBidi" w:hAnsiTheme="majorBidi" w:cstheme="majorBidi"/>
        </w:rPr>
        <w:t xml:space="preserve">For mitral regurgitation, the </w:t>
      </w:r>
      <w:r w:rsidR="00FF723B">
        <w:rPr>
          <w:rFonts w:asciiTheme="majorBidi" w:hAnsiTheme="majorBidi" w:cstheme="majorBidi"/>
        </w:rPr>
        <w:t xml:space="preserve">LV </w:t>
      </w:r>
      <w:r w:rsidR="00E43C3D">
        <w:rPr>
          <w:rFonts w:asciiTheme="majorBidi" w:hAnsiTheme="majorBidi" w:cstheme="majorBidi"/>
        </w:rPr>
        <w:t>stroke volume index increased as the severity of the regurgitation increased, which matches the trend in</w:t>
      </w:r>
      <w:r w:rsidR="00A112D4">
        <w:rPr>
          <w:rFonts w:asciiTheme="majorBidi" w:hAnsiTheme="majorBidi" w:cstheme="majorBidi"/>
        </w:rPr>
        <w:t xml:space="preserve"> the</w:t>
      </w:r>
      <w:r w:rsidR="00E43C3D">
        <w:rPr>
          <w:rFonts w:asciiTheme="majorBidi" w:hAnsiTheme="majorBidi" w:cstheme="majorBidi"/>
        </w:rPr>
        <w:t xml:space="preserve"> clinical data. However,</w:t>
      </w:r>
      <w:r w:rsidR="00484C65">
        <w:rPr>
          <w:rFonts w:asciiTheme="majorBidi" w:hAnsiTheme="majorBidi" w:cstheme="majorBidi"/>
        </w:rPr>
        <w:t xml:space="preserve"> the LV </w:t>
      </w:r>
      <w:r w:rsidR="00F3462E">
        <w:rPr>
          <w:rFonts w:asciiTheme="majorBidi" w:hAnsiTheme="majorBidi" w:cstheme="majorBidi"/>
        </w:rPr>
        <w:t xml:space="preserve">ejection fraction </w:t>
      </w:r>
      <w:r w:rsidR="00484C65">
        <w:rPr>
          <w:rFonts w:asciiTheme="majorBidi" w:hAnsiTheme="majorBidi" w:cstheme="majorBidi"/>
        </w:rPr>
        <w:t xml:space="preserve">decreased as the severity of mitral regurgitation </w:t>
      </w:r>
      <w:r w:rsidR="00C02E56">
        <w:rPr>
          <w:rFonts w:asciiTheme="majorBidi" w:hAnsiTheme="majorBidi" w:cstheme="majorBidi"/>
        </w:rPr>
        <w:t>increased. For aortic r</w:t>
      </w:r>
      <w:r w:rsidR="000B49AB">
        <w:rPr>
          <w:rFonts w:asciiTheme="majorBidi" w:hAnsiTheme="majorBidi" w:cstheme="majorBidi"/>
        </w:rPr>
        <w:t xml:space="preserve">egurgitation, </w:t>
      </w:r>
      <w:r w:rsidR="00A112D4">
        <w:rPr>
          <w:rFonts w:asciiTheme="majorBidi" w:hAnsiTheme="majorBidi" w:cstheme="majorBidi"/>
        </w:rPr>
        <w:t xml:space="preserve">increased valve </w:t>
      </w:r>
      <w:r w:rsidR="00E950B2">
        <w:rPr>
          <w:rFonts w:asciiTheme="majorBidi" w:hAnsiTheme="majorBidi" w:cstheme="majorBidi"/>
        </w:rPr>
        <w:t>insufficien</w:t>
      </w:r>
      <w:r w:rsidR="00A112D4">
        <w:rPr>
          <w:rFonts w:asciiTheme="majorBidi" w:hAnsiTheme="majorBidi" w:cstheme="majorBidi"/>
        </w:rPr>
        <w:t xml:space="preserve">cy </w:t>
      </w:r>
      <w:r w:rsidR="00E950B2">
        <w:rPr>
          <w:rFonts w:asciiTheme="majorBidi" w:hAnsiTheme="majorBidi" w:cstheme="majorBidi"/>
        </w:rPr>
        <w:t xml:space="preserve">did not change the </w:t>
      </w:r>
      <w:r w:rsidR="00705AA1">
        <w:rPr>
          <w:rFonts w:asciiTheme="majorBidi" w:hAnsiTheme="majorBidi" w:cstheme="majorBidi"/>
        </w:rPr>
        <w:t xml:space="preserve">ejection fraction, </w:t>
      </w:r>
      <w:r w:rsidR="00A112D4">
        <w:rPr>
          <w:rFonts w:asciiTheme="majorBidi" w:hAnsiTheme="majorBidi" w:cstheme="majorBidi"/>
        </w:rPr>
        <w:t>but</w:t>
      </w:r>
      <w:r w:rsidR="00705AA1">
        <w:rPr>
          <w:rFonts w:asciiTheme="majorBidi" w:hAnsiTheme="majorBidi" w:cstheme="majorBidi"/>
        </w:rPr>
        <w:t xml:space="preserve"> </w:t>
      </w:r>
      <w:r w:rsidR="00A112D4">
        <w:rPr>
          <w:rFonts w:asciiTheme="majorBidi" w:hAnsiTheme="majorBidi" w:cstheme="majorBidi"/>
        </w:rPr>
        <w:t xml:space="preserve">caused in </w:t>
      </w:r>
      <w:r w:rsidR="00D56F1E">
        <w:rPr>
          <w:rFonts w:asciiTheme="majorBidi" w:hAnsiTheme="majorBidi" w:cstheme="majorBidi"/>
        </w:rPr>
        <w:t>increas</w:t>
      </w:r>
      <w:r w:rsidR="00A112D4">
        <w:rPr>
          <w:rFonts w:asciiTheme="majorBidi" w:hAnsiTheme="majorBidi" w:cstheme="majorBidi"/>
        </w:rPr>
        <w:t>ing trend in</w:t>
      </w:r>
      <w:r w:rsidR="00D56F1E">
        <w:rPr>
          <w:rFonts w:asciiTheme="majorBidi" w:hAnsiTheme="majorBidi" w:cstheme="majorBidi"/>
        </w:rPr>
        <w:t xml:space="preserve"> </w:t>
      </w:r>
      <w:r w:rsidR="00705AA1">
        <w:rPr>
          <w:rFonts w:asciiTheme="majorBidi" w:hAnsiTheme="majorBidi" w:cstheme="majorBidi"/>
        </w:rPr>
        <w:t xml:space="preserve">the </w:t>
      </w:r>
      <w:r w:rsidR="009C1CA1">
        <w:rPr>
          <w:rFonts w:asciiTheme="majorBidi" w:hAnsiTheme="majorBidi" w:cstheme="majorBidi"/>
        </w:rPr>
        <w:t xml:space="preserve">LV </w:t>
      </w:r>
      <w:r w:rsidR="00D56F1E">
        <w:rPr>
          <w:rFonts w:asciiTheme="majorBidi" w:hAnsiTheme="majorBidi" w:cstheme="majorBidi"/>
        </w:rPr>
        <w:t>stroke</w:t>
      </w:r>
      <w:r w:rsidR="00705AA1">
        <w:rPr>
          <w:rFonts w:asciiTheme="majorBidi" w:hAnsiTheme="majorBidi" w:cstheme="majorBidi"/>
        </w:rPr>
        <w:t xml:space="preserve"> volume index</w:t>
      </w:r>
      <w:r w:rsidR="00A112D4">
        <w:rPr>
          <w:rFonts w:asciiTheme="majorBidi" w:hAnsiTheme="majorBidi" w:cstheme="majorBidi"/>
        </w:rPr>
        <w:t>, as seen in the clinical data</w:t>
      </w:r>
      <w:r w:rsidR="00705AA1">
        <w:rPr>
          <w:rFonts w:asciiTheme="majorBidi" w:hAnsiTheme="majorBidi" w:cstheme="majorBidi"/>
        </w:rPr>
        <w:t xml:space="preserve">. </w:t>
      </w:r>
      <w:r w:rsidR="0027024A">
        <w:rPr>
          <w:rFonts w:asciiTheme="majorBidi" w:hAnsiTheme="majorBidi" w:cstheme="majorBidi"/>
        </w:rPr>
        <w:t xml:space="preserve"> </w:t>
      </w:r>
      <w:r w:rsidR="00AC04BF">
        <w:rPr>
          <w:rFonts w:asciiTheme="majorBidi" w:hAnsiTheme="majorBidi" w:cstheme="majorBidi"/>
        </w:rPr>
        <w:t xml:space="preserve">In all cases, model predictions were </w:t>
      </w:r>
      <w:r w:rsidR="00A112D4">
        <w:rPr>
          <w:rFonts w:asciiTheme="majorBidi" w:hAnsiTheme="majorBidi" w:cstheme="majorBidi"/>
        </w:rPr>
        <w:t>with</w:t>
      </w:r>
      <w:r w:rsidR="00437061">
        <w:rPr>
          <w:rFonts w:asciiTheme="majorBidi" w:hAnsiTheme="majorBidi" w:cstheme="majorBidi"/>
        </w:rPr>
        <w:t xml:space="preserve">in the range of </w:t>
      </w:r>
      <w:r w:rsidR="00A112D4">
        <w:rPr>
          <w:rFonts w:asciiTheme="majorBidi" w:hAnsiTheme="majorBidi" w:cstheme="majorBidi"/>
        </w:rPr>
        <w:t xml:space="preserve">the </w:t>
      </w:r>
      <w:r w:rsidR="00437061">
        <w:rPr>
          <w:rFonts w:asciiTheme="majorBidi" w:hAnsiTheme="majorBidi" w:cstheme="majorBidi"/>
        </w:rPr>
        <w:t xml:space="preserve">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r w:rsidR="00D93ED6">
        <w:rPr>
          <w:rFonts w:asciiTheme="majorBidi" w:hAnsiTheme="majorBidi" w:cstheme="majorBidi"/>
        </w:rPr>
        <w:t xml:space="preserve">. </w:t>
      </w:r>
    </w:p>
    <w:p w14:paraId="666906AD" w14:textId="6DD87B68" w:rsidR="008E0A43" w:rsidRPr="00B95524" w:rsidRDefault="00BD57E4"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50323F1" wp14:editId="01C6A31D">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345531F8"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68"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68"/>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A112D4">
        <w:rPr>
          <w:rFonts w:asciiTheme="majorBidi" w:hAnsiTheme="majorBidi" w:cstheme="majorBidi"/>
        </w:rPr>
        <w:t>similar to</w:t>
      </w:r>
      <w:r w:rsidR="00C04121" w:rsidRPr="00B95524">
        <w:rPr>
          <w:rFonts w:asciiTheme="majorBidi" w:hAnsiTheme="majorBidi" w:cstheme="majorBidi"/>
        </w:rPr>
        <w:t xml:space="preserve">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 xml:space="preserve">In all panels, clinical data are shown with circle markers in two groups of </w:t>
      </w:r>
      <w:r w:rsidR="009B07BA">
        <w:rPr>
          <w:rFonts w:asciiTheme="majorBidi" w:hAnsiTheme="majorBidi" w:cstheme="majorBidi"/>
        </w:rPr>
        <w:t>CD</w:t>
      </w:r>
      <w:r w:rsidR="009B07BA" w:rsidRPr="00B95524">
        <w:rPr>
          <w:rFonts w:asciiTheme="majorBidi" w:hAnsiTheme="majorBidi" w:cstheme="majorBidi"/>
        </w:rPr>
        <w:t xml:space="preserve"> and </w:t>
      </w:r>
      <w:r w:rsidR="009B07BA">
        <w:rPr>
          <w:rFonts w:asciiTheme="majorBidi" w:hAnsiTheme="majorBidi" w:cstheme="majorBidi"/>
        </w:rPr>
        <w:t>PD</w:t>
      </w:r>
      <w:r w:rsidR="00680105" w:rsidRPr="00B95524">
        <w:rPr>
          <w:rFonts w:asciiTheme="majorBidi" w:hAnsiTheme="majorBidi" w:cstheme="majorBidi"/>
        </w:rPr>
        <w:t>. Model predictions are shown with star markers</w:t>
      </w:r>
      <w:r w:rsidR="00190D2C" w:rsidRPr="00190D2C">
        <w:rPr>
          <w:rFonts w:asciiTheme="majorBidi" w:hAnsiTheme="majorBidi" w:cstheme="majorBidi"/>
        </w:rPr>
        <w:t xml:space="preserve"> </w:t>
      </w:r>
      <w:r w:rsidR="00190D2C">
        <w:rPr>
          <w:rFonts w:asciiTheme="majorBidi" w:hAnsiTheme="majorBidi" w:cstheme="majorBidi"/>
        </w:rPr>
        <w:t>in two groups of CS and PS</w:t>
      </w:r>
      <w:r w:rsidR="00680105" w:rsidRPr="00B95524">
        <w:rPr>
          <w:rFonts w:asciiTheme="majorBidi" w:hAnsiTheme="majorBidi" w:cstheme="majorBidi"/>
        </w:rPr>
        <w:t xml:space="preserve">. For each valvular disease case, three levels of severity for model simulations are shown in accordance with Tables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r w:rsidR="009B07BA" w:rsidRPr="009B07BA">
        <w:rPr>
          <w:rFonts w:asciiTheme="majorBidi" w:hAnsiTheme="majorBidi" w:cstheme="majorBidi"/>
        </w:rPr>
        <w:t xml:space="preserve"> </w:t>
      </w:r>
      <w:r w:rsidR="009B07BA">
        <w:rPr>
          <w:rFonts w:asciiTheme="majorBidi" w:hAnsiTheme="majorBidi" w:cstheme="majorBidi"/>
        </w:rPr>
        <w:t>CD stands for “control data”, PD for “</w:t>
      </w:r>
      <w:proofErr w:type="gramStart"/>
      <w:r w:rsidR="009B07BA">
        <w:rPr>
          <w:rFonts w:asciiTheme="majorBidi" w:hAnsiTheme="majorBidi" w:cstheme="majorBidi"/>
        </w:rPr>
        <w:t>patients</w:t>
      </w:r>
      <w:proofErr w:type="gramEnd"/>
      <w:r w:rsidR="009B07BA">
        <w:rPr>
          <w:rFonts w:asciiTheme="majorBidi" w:hAnsiTheme="majorBidi" w:cstheme="majorBidi"/>
        </w:rPr>
        <w:t xml:space="preserve"> data”, CS for “control simulation”, and PS for “patients simulation”. </w:t>
      </w:r>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504840C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r w:rsidR="001B4EA6">
        <w:t>-</w:t>
      </w:r>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(wall thickening)</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 aortic stenosis, mitral regurgitation, and aortic </w:t>
      </w:r>
      <w:r w:rsidR="00293C7B">
        <w:t>regurgitation</w:t>
      </w:r>
      <w:r w:rsidR="008A6D85">
        <w:t>,</w:t>
      </w:r>
      <w:r w:rsidR="004F35B4">
        <w:t xml:space="preserve"> which were </w:t>
      </w:r>
      <w:r w:rsidR="008A6D85">
        <w:t xml:space="preserve">then </w:t>
      </w:r>
      <w:r w:rsidR="00A94F8A">
        <w:t>validated with clinical data from the literature</w:t>
      </w:r>
      <w:r w:rsidR="00293C7B">
        <w:t>.</w:t>
      </w:r>
      <w:r w:rsidR="00A94F8A">
        <w:t xml:space="preserve"> </w:t>
      </w:r>
      <w:r w:rsidR="002E7568">
        <w:t>Furthermore, t</w:t>
      </w:r>
      <w:r w:rsidR="00A94F8A">
        <w:t xml:space="preserve">he </w:t>
      </w:r>
      <w:r w:rsidR="008A6D85">
        <w:t>model simulations</w:t>
      </w:r>
      <w:r w:rsidR="002E7568">
        <w:t xml:space="preserve"> </w:t>
      </w:r>
      <w:r w:rsidR="008A5C4E">
        <w:t xml:space="preserve">could also capture the reversal of growth when the </w:t>
      </w:r>
      <w:r w:rsidR="003B6858">
        <w:t>overloading</w:t>
      </w:r>
      <w:r w:rsidR="008A6D85">
        <w:t xml:space="preserve"> condition</w:t>
      </w:r>
      <w:r w:rsidR="003B6858">
        <w:t xml:space="preserve"> was removed. </w:t>
      </w:r>
      <w:r w:rsidR="002E7568">
        <w:t xml:space="preserve"> </w:t>
      </w:r>
      <w:r w:rsidR="00293C7B">
        <w:t xml:space="preserve"> </w:t>
      </w:r>
    </w:p>
    <w:p w14:paraId="14C3DAB2" w14:textId="17783FC7" w:rsidR="00A94B0D" w:rsidRDefault="00C276AC" w:rsidP="00F34279">
      <w:pPr>
        <w:pStyle w:val="Heading2"/>
        <w:spacing w:line="240" w:lineRule="auto"/>
      </w:pPr>
      <w:r>
        <w:t>Role of myosin ATPase in driving concentric growth</w:t>
      </w:r>
    </w:p>
    <w:p w14:paraId="2847491E" w14:textId="59219AD3"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r w:rsidR="009E3E5F" w:rsidRPr="009E3E5F">
        <w:t>The underlying perturbations in cardiomyocytes can increase the ATP demand for myosin ATPase, which reduces the amount of ATP available for other processes within the cell.</w:t>
      </w:r>
      <w:r w:rsidR="009E3E5F" w:rsidRPr="009E3E5F" w:rsidDel="009E3E5F">
        <w:t xml:space="preserve"> </w:t>
      </w:r>
      <w:r w:rsidR="004B632E">
        <w:t>If ATP production is also perturbed, and cannot match demand</w:t>
      </w:r>
      <w:r w:rsidR="005F6461">
        <w:t xml:space="preserve"> </w: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 </w:instrTex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EN.CITE.DATA </w:instrText>
      </w:r>
      <w:r w:rsidR="005F6461">
        <w:fldChar w:fldCharType="end"/>
      </w:r>
      <w:r w:rsidR="005F6461">
        <w:fldChar w:fldCharType="separate"/>
      </w:r>
      <w:r w:rsidR="005F6461">
        <w:rPr>
          <w:noProof/>
        </w:rPr>
        <w:t>(Ingwall, 2009)</w:t>
      </w:r>
      <w:r w:rsidR="005F6461">
        <w:fldChar w:fldCharType="end"/>
      </w:r>
      <w:r w:rsidR="00D547D3">
        <w:t>,</w:t>
      </w:r>
      <w:r w:rsidR="005D271E">
        <w:t xml:space="preserve"> </w:t>
      </w:r>
      <w:r w:rsidR="004B632E">
        <w:t xml:space="preserve">this </w:t>
      </w:r>
      <w:r w:rsidR="00D547D3">
        <w:t xml:space="preserve">will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74041A7B" w:rsidR="00B9721A" w:rsidRDefault="002239E0" w:rsidP="00F34279">
      <w:pPr>
        <w:spacing w:line="240" w:lineRule="auto"/>
        <w:jc w:val="both"/>
      </w:pPr>
      <w:r>
        <w:t>PyMyoVent</w:t>
      </w:r>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shorten more slowly</w:t>
      </w:r>
      <w:r w:rsidR="002F08AC">
        <w:t>,</w:t>
      </w:r>
      <w:r w:rsidR="00C91A46">
        <w:t xml:space="preserve"> </w:t>
      </w:r>
      <w:r w:rsidR="00590FD1">
        <w:t xml:space="preserve">since it needs to </w:t>
      </w:r>
      <w:r w:rsidR="00A23964">
        <w:t xml:space="preserve">pump blood against an elevated resistance. </w:t>
      </w:r>
      <w:r w:rsidR="003D3BA7">
        <w:t>Due to less shortening of half-sarcomeres during systole</w:t>
      </w:r>
      <w:r w:rsidR="00A63FD8">
        <w:t xml:space="preserve"> (Fig </w:t>
      </w:r>
      <w:fldSimple w:instr=" seq figure fig9 ">
        <w:r w:rsidR="0095603A">
          <w:rPr>
            <w:noProof/>
          </w:rPr>
          <w:t>9</w:t>
        </w:r>
      </w:fldSimple>
      <w:r w:rsidR="00A63FD8">
        <w:t>)</w:t>
      </w:r>
      <w:r w:rsidR="003D3BA7">
        <w:t>,</w:t>
      </w:r>
      <w:r w:rsidR="00A01CC9">
        <w:t xml:space="preserve"> the fraction of </w:t>
      </w:r>
      <w:r w:rsidR="008C1C5F">
        <w:t xml:space="preserve">actin </w:t>
      </w:r>
      <w:r w:rsidR="00516138">
        <w:t xml:space="preserve">binding </w:t>
      </w:r>
      <w:r w:rsidR="008C1C5F">
        <w:t xml:space="preserve">sites available for myosin heads </w:t>
      </w:r>
      <w:r w:rsidR="00511250">
        <w:t>(</w:t>
      </w:r>
      <w:proofErr w:type="spellStart"/>
      <w:r w:rsidR="00511250">
        <w:t>N</w:t>
      </w:r>
      <w:r w:rsidR="00511250">
        <w:rPr>
          <w:vertAlign w:val="subscript"/>
        </w:rPr>
        <w:t>overlap</w:t>
      </w:r>
      <w:proofErr w:type="spellEnd"/>
      <w:r w:rsidR="00511250">
        <w:t xml:space="preserve">), and hence, </w:t>
      </w:r>
      <w:r w:rsidR="002F08AC">
        <w:t xml:space="preserve">the </w:t>
      </w:r>
      <w:r w:rsidR="000702F0">
        <w:t xml:space="preserve">fraction of bound </w:t>
      </w:r>
      <w:r w:rsidR="0062526E">
        <w:t xml:space="preserve">binding </w:t>
      </w:r>
      <w:r w:rsidR="000702F0">
        <w:t xml:space="preserve">sites </w:t>
      </w:r>
      <w:r w:rsidR="0062526E">
        <w:t>(</w:t>
      </w:r>
      <w:proofErr w:type="spellStart"/>
      <w:r w:rsidR="0062526E" w:rsidRPr="0062526E">
        <w:t>N</w:t>
      </w:r>
      <w:r w:rsidR="0062526E" w:rsidRPr="0062526E">
        <w:rPr>
          <w:vertAlign w:val="subscript"/>
        </w:rPr>
        <w:t>bound</w:t>
      </w:r>
      <w:proofErr w:type="spellEnd"/>
      <w:r w:rsidR="0062526E">
        <w:t xml:space="preserve">) </w:t>
      </w:r>
      <w:r w:rsidR="000702F0" w:rsidRPr="0062526E">
        <w:t>increases</w:t>
      </w:r>
      <w:r w:rsidR="000702F0">
        <w:t xml:space="preserve">. </w:t>
      </w:r>
      <w:r w:rsidR="006B2AFB">
        <w:t>This</w:t>
      </w:r>
      <w:r w:rsidR="002F08AC">
        <w:t>,</w:t>
      </w:r>
      <w:r w:rsidR="006B2AFB">
        <w:t xml:space="preserve"> </w:t>
      </w:r>
      <w:r w:rsidR="002F08AC">
        <w:t>in turn</w:t>
      </w:r>
      <w:r w:rsidR="006B2AFB">
        <w:t xml:space="preserve">, </w:t>
      </w:r>
      <w:r w:rsidR="002F08AC">
        <w:t xml:space="preserve">increases </w:t>
      </w:r>
      <w:r w:rsidR="0093699D">
        <w:t>the number of myosin heads in M</w:t>
      </w:r>
      <w:r w:rsidR="0093699D">
        <w:rPr>
          <w:vertAlign w:val="subscript"/>
        </w:rPr>
        <w:t>FG</w:t>
      </w:r>
      <w:r w:rsidR="0093699D">
        <w:t xml:space="preserve"> </w:t>
      </w:r>
      <w:r w:rsidR="001C4797">
        <w:t xml:space="preserve">and consequently </w:t>
      </w:r>
      <w:r w:rsidR="00E86F13">
        <w:t>the detachment rate of myosin heads (J</w:t>
      </w:r>
      <w:r w:rsidR="00E86F13">
        <w:rPr>
          <w:vertAlign w:val="subscript"/>
        </w:rPr>
        <w:t>4</w:t>
      </w:r>
      <w:r w:rsidR="00E86F13">
        <w:t xml:space="preserve">). </w:t>
      </w:r>
      <w:r w:rsidR="002B377E">
        <w:t xml:space="preserve">Based on equation </w:t>
      </w:r>
      <w:r w:rsidR="002B377E">
        <w:fldChar w:fldCharType="begin"/>
      </w:r>
      <w:r w:rsidR="002B377E">
        <w:instrText xml:space="preserve"> GOTOBUTTON ZEqnNum572285  \* MERGEFORMAT </w:instrText>
      </w:r>
      <w:fldSimple w:instr=" REF ZEqnNum572285 \* Charformat \! \* MERGEFORMAT ">
        <w:r w:rsidR="0095603A" w:rsidRPr="0095603A">
          <w:instrText>(5)</w:instrText>
        </w:r>
      </w:fldSimple>
      <w:r w:rsidR="002B377E">
        <w:fldChar w:fldCharType="end"/>
      </w:r>
      <w:r w:rsidR="002B377E">
        <w:t>, elevated detachment flux (J</w:t>
      </w:r>
      <w:r w:rsidR="002B377E">
        <w:rPr>
          <w:vertAlign w:val="subscript"/>
        </w:rPr>
        <w:t>4</w:t>
      </w:r>
      <w:r w:rsidR="002B377E">
        <w:t>) surges the demand for ATP consumption (myosin ATPase)</w:t>
      </w:r>
      <w:r w:rsidR="002F6FBF">
        <w:t>.</w:t>
      </w:r>
      <w:r w:rsidR="00392C0F">
        <w:t xml:space="preserve"> I</w:t>
      </w:r>
      <w:r w:rsidR="00E53E12">
        <w:t>ncreased myosin ATPase per volume of myofibril</w:t>
      </w:r>
      <w:r w:rsidR="00F13F6D">
        <w:t>s</w:t>
      </w:r>
      <w:r w:rsidR="00E53E12">
        <w:t xml:space="preserve"> drives the concentric growth</w:t>
      </w:r>
      <w:r w:rsidR="00221088">
        <w:t xml:space="preserve"> law</w:t>
      </w:r>
      <w:r w:rsidR="00E53E12">
        <w:t xml:space="preserve"> </w:t>
      </w:r>
      <w:r w:rsidR="00067F93">
        <w:t xml:space="preserve">to </w:t>
      </w:r>
      <w:r w:rsidR="00F13F6D">
        <w:t xml:space="preserve">increase </w:t>
      </w:r>
      <w:r w:rsidR="00067F93">
        <w:t>the ventricle wall volume</w:t>
      </w:r>
      <w:r w:rsidR="005F67A9">
        <w:t xml:space="preserve"> and thus thicken</w:t>
      </w:r>
      <w:r w:rsidR="00583CE2">
        <w:t>ing</w:t>
      </w:r>
      <w:r w:rsidR="005F67A9">
        <w:t xml:space="preserve"> </w:t>
      </w:r>
      <w:r w:rsidR="007B6C61">
        <w:t>the wall</w:t>
      </w:r>
      <w:r w:rsidR="00067F93">
        <w:t>.</w:t>
      </w:r>
      <w:r w:rsidR="00B9721A">
        <w:t xml:space="preserve"> </w:t>
      </w:r>
      <w:r w:rsidR="002E171A">
        <w:t>According to</w:t>
      </w:r>
      <w:r w:rsidR="007B6C61">
        <w:t xml:space="preserve"> </w:t>
      </w:r>
      <w:r w:rsidR="007B6C61">
        <w:rPr>
          <w:i/>
          <w:iCs/>
        </w:rPr>
        <w:t>Laplace’s law</w:t>
      </w:r>
      <w:r w:rsidR="006E5B53">
        <w:t xml:space="preserve">, </w:t>
      </w:r>
      <w:r w:rsidR="00F13F6D">
        <w:t xml:space="preserve">the </w:t>
      </w:r>
      <w:r w:rsidR="00583CE2">
        <w:t>thickened</w:t>
      </w:r>
      <w:r w:rsidR="006216A2">
        <w:t xml:space="preserve"> wall</w:t>
      </w:r>
      <w:r w:rsidR="00F13F6D">
        <w:t xml:space="preserve"> </w:t>
      </w:r>
      <w:r w:rsidR="0052193B">
        <w:t xml:space="preserve">normalizes </w:t>
      </w:r>
      <w:r w:rsidR="008C3DB1">
        <w:t xml:space="preserve">stress </w:t>
      </w:r>
      <w:r w:rsidR="006F018B">
        <w:t xml:space="preserve">in </w:t>
      </w:r>
      <w:r w:rsidR="00F13F6D">
        <w:t xml:space="preserve">the </w:t>
      </w:r>
      <w:r w:rsidR="00583CE2">
        <w:t>LV. At the molecular-level, this is manifested in the</w:t>
      </w:r>
      <w:r w:rsidR="006F018B">
        <w:t xml:space="preserve">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 xml:space="preserve">myosin ATPase (Fig </w:t>
      </w:r>
      <w:r w:rsidR="00AD3DB6">
        <w:fldChar w:fldCharType="begin"/>
      </w:r>
      <w:r w:rsidR="00AD3DB6">
        <w:instrText xml:space="preserve"> seq </w:instrText>
      </w:r>
      <w:r w:rsidR="00D004FB">
        <w:instrText>figure fig9</w:instrText>
      </w:r>
      <w:r w:rsidR="00AD3DB6">
        <w:instrText xml:space="preserve"> </w:instrText>
      </w:r>
      <w:r w:rsidR="00AD3DB6">
        <w:fldChar w:fldCharType="separate"/>
      </w:r>
      <w:r w:rsidR="0095603A">
        <w:rPr>
          <w:noProof/>
        </w:rPr>
        <w:t>9</w:t>
      </w:r>
      <w:r w:rsidR="00AD3DB6">
        <w:fldChar w:fldCharType="end"/>
      </w:r>
      <w:r w:rsidR="00D004FB">
        <w:t>)</w:t>
      </w:r>
      <w:r w:rsidR="00AD3DB6">
        <w:t>.</w:t>
      </w:r>
      <w:r w:rsidR="000314FD">
        <w:t xml:space="preserve"> </w:t>
      </w:r>
      <w:proofErr w:type="gramStart"/>
      <w:r w:rsidR="004A3B0B">
        <w:t xml:space="preserve">Although </w:t>
      </w:r>
      <w:r w:rsidR="00CD2A25">
        <w:t xml:space="preserve"> </w:t>
      </w:r>
      <w:r w:rsidR="004A3B0B">
        <w:t>the</w:t>
      </w:r>
      <w:proofErr w:type="gramEnd"/>
      <w:r w:rsidR="004A3B0B">
        <w:t xml:space="preserve"> peak value of myosin ATPase per myofibrillar volume  </w:t>
      </w:r>
      <w:r w:rsidR="0045581C">
        <w:t>appears</w:t>
      </w:r>
      <w:r w:rsidR="004A3B0B">
        <w:t xml:space="preserve"> higher </w:t>
      </w:r>
      <w:r w:rsidR="0045581C">
        <w:t>at</w:t>
      </w:r>
      <w:r w:rsidR="00D547D3">
        <w:t xml:space="preserve"> growth steady state </w:t>
      </w:r>
      <w:r w:rsidR="004A3B0B">
        <w:t>than at baseline</w:t>
      </w:r>
      <w:r w:rsidR="00D547D3">
        <w:t xml:space="preserve"> steady state (Fig 9)</w:t>
      </w:r>
      <w:r w:rsidR="004A3B0B">
        <w:t xml:space="preserve">, </w:t>
      </w:r>
      <w:r w:rsidR="00522858">
        <w:t>due to</w:t>
      </w:r>
      <w:r w:rsidR="00A26C95">
        <w:t xml:space="preserve"> </w:t>
      </w:r>
      <w:r w:rsidR="00522858">
        <w:t>change</w:t>
      </w:r>
      <w:r w:rsidR="00A26C95">
        <w:t>s</w:t>
      </w:r>
      <w:r w:rsidR="00522858">
        <w:t xml:space="preserve"> in </w:t>
      </w:r>
      <w:r w:rsidR="00A26C95">
        <w:t>heart rate and systolic duration</w:t>
      </w:r>
      <w:r w:rsidR="0045581C">
        <w:t xml:space="preserve"> caused by the baroreflex</w:t>
      </w:r>
      <w:r w:rsidR="00A26C95">
        <w:t xml:space="preserve">, the average value </w:t>
      </w:r>
      <w:r w:rsidR="00D547D3">
        <w:t>reaches</w:t>
      </w:r>
      <w:r w:rsidR="00B17032">
        <w:t xml:space="preserve"> the setpoint </w:t>
      </w:r>
      <w:r w:rsidR="00D547D3">
        <w:t xml:space="preserve">level </w:t>
      </w:r>
      <w:r w:rsidR="00B17032">
        <w:t>for concentric growth (Fig S</w:t>
      </w:r>
      <w:fldSimple w:instr=" seq sfigure figs4 ">
        <w:r w:rsidR="00B17032">
          <w:rPr>
            <w:noProof/>
          </w:rPr>
          <w:t>4</w:t>
        </w:r>
      </w:fldSimple>
      <w:r w:rsidR="00B17032">
        <w:t xml:space="preserve">). </w:t>
      </w:r>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lastRenderedPageBreak/>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411900AC" w:rsidR="009C2ECB" w:rsidRDefault="001E6A1D" w:rsidP="00F34279">
      <w:pPr>
        <w:spacing w:line="240" w:lineRule="auto"/>
        <w:jc w:val="center"/>
      </w:pPr>
      <w:r w:rsidRPr="007E2C0D">
        <w:rPr>
          <w:b/>
          <w:bCs/>
        </w:rPr>
        <w:t xml:space="preserve">Fig </w:t>
      </w:r>
      <w:bookmarkStart w:id="69"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69"/>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583CE2">
        <w:t xml:space="preserve">The simulated </w:t>
      </w:r>
      <w:r w:rsidR="00B7233A">
        <w:t xml:space="preserve">results </w:t>
      </w:r>
      <w:r w:rsidR="00583CE2">
        <w:t>are taken from</w:t>
      </w:r>
      <w:r w:rsidR="00B7233A">
        <w:t xml:space="preserve"> Fig </w:t>
      </w:r>
      <w:fldSimple w:instr=" seq figure fig2 ">
        <w:r w:rsidR="0095603A">
          <w:rPr>
            <w:noProof/>
          </w:rPr>
          <w:t>2</w:t>
        </w:r>
      </w:fldSimple>
      <w:r w:rsidR="00583CE2">
        <w:rPr>
          <w:noProof/>
        </w:rPr>
        <w:t xml:space="preserve"> and enlarged for clarity</w:t>
      </w:r>
      <w:r w:rsidR="00B7233A">
        <w:t xml:space="preserve">. </w:t>
      </w:r>
      <w:r w:rsidR="006B38DA">
        <w:t>Pulsatile parameters such as half-sarcomere length</w:t>
      </w:r>
      <w:r w:rsidR="00223D72">
        <w:t>,</w:t>
      </w:r>
      <w:r w:rsidR="007E49C1">
        <w:t xml:space="preserve"> are </w:t>
      </w:r>
      <w:r w:rsidR="00C170C6">
        <w:t xml:space="preserve">shown with </w:t>
      </w:r>
      <w:r w:rsidR="00583CE2">
        <w:t xml:space="preserve">an </w:t>
      </w:r>
      <w:r w:rsidR="00C170C6">
        <w:t xml:space="preserve">envelope of </w:t>
      </w:r>
      <w:r w:rsidR="00583CE2">
        <w:t xml:space="preserve">the </w:t>
      </w:r>
      <w:r w:rsidR="00C170C6">
        <w:t xml:space="preserve">response. </w:t>
      </w:r>
      <w:proofErr w:type="spellStart"/>
      <w:r w:rsidR="00C170C6">
        <w:t>N</w:t>
      </w:r>
      <w:r w:rsidR="00C170C6">
        <w:rPr>
          <w:vertAlign w:val="subscript"/>
        </w:rPr>
        <w:t>bound</w:t>
      </w:r>
      <w:proofErr w:type="spellEnd"/>
      <w:r w:rsidR="00C170C6">
        <w:rPr>
          <w:vertAlign w:val="subscript"/>
        </w:rPr>
        <w:t xml:space="preserve"> </w:t>
      </w:r>
      <w:r w:rsidR="0062526E">
        <w:t xml:space="preserve">is </w:t>
      </w:r>
      <w:r w:rsidR="00583CE2">
        <w:t xml:space="preserve">the </w:t>
      </w:r>
      <w:r w:rsidR="0062526E">
        <w:t xml:space="preserve">fraction of </w:t>
      </w:r>
      <w:r w:rsidR="00E0775C">
        <w:t xml:space="preserve">bound actin binding sites. </w:t>
      </w:r>
      <w:proofErr w:type="spellStart"/>
      <w:r w:rsidR="00E0775C">
        <w:t>N</w:t>
      </w:r>
      <w:r w:rsidR="00E0775C">
        <w:rPr>
          <w:vertAlign w:val="subscript"/>
        </w:rPr>
        <w:t>overlap</w:t>
      </w:r>
      <w:proofErr w:type="spellEnd"/>
      <w:r w:rsidR="00E0775C">
        <w:t xml:space="preserve"> is </w:t>
      </w:r>
      <w:r w:rsidR="00583CE2">
        <w:t xml:space="preserve">the </w:t>
      </w:r>
      <w:r w:rsidR="00E0775C">
        <w:t>fraction of accessible binding sites for myosin heads</w:t>
      </w:r>
      <w:r w:rsidR="00DE32D0">
        <w:t>.</w:t>
      </w:r>
      <w:r w:rsidR="00602817" w:rsidRPr="00602817">
        <w:t xml:space="preserve"> </w:t>
      </w:r>
      <w:proofErr w:type="spellStart"/>
      <w:r w:rsidR="00602817">
        <w:t>S</w:t>
      </w:r>
      <w:r w:rsidR="00602817">
        <w:rPr>
          <w:vertAlign w:val="subscript"/>
        </w:rPr>
        <w:t>con</w:t>
      </w:r>
      <w:proofErr w:type="spellEnd"/>
      <w:r w:rsidR="00602817">
        <w:t xml:space="preserve"> is </w:t>
      </w:r>
      <w:r w:rsidR="00583CE2">
        <w:t xml:space="preserve">the </w:t>
      </w:r>
      <w:r w:rsidR="00602817">
        <w:t xml:space="preserve">driving/stimulus signal for concentric growth. </w:t>
      </w:r>
      <w:proofErr w:type="spellStart"/>
      <w:r w:rsidR="00602817">
        <w:t>S</w:t>
      </w:r>
      <w:r w:rsidR="00602817">
        <w:rPr>
          <w:vertAlign w:val="subscript"/>
        </w:rPr>
        <w:t>set</w:t>
      </w:r>
      <w:proofErr w:type="spellEnd"/>
      <w:r w:rsidR="00602817">
        <w:t xml:space="preserve"> is</w:t>
      </w:r>
      <w:r w:rsidR="00583CE2">
        <w:t xml:space="preserve"> the</w:t>
      </w:r>
      <w:r w:rsidR="00602817">
        <w:t xml:space="preserve"> setpoint level for </w:t>
      </w:r>
      <w:r w:rsidR="00F302FC">
        <w:t>concentric</w:t>
      </w:r>
      <w:r w:rsidR="00602817">
        <w:t xml:space="preserve"> growth law. </w:t>
      </w:r>
      <w:r w:rsidR="00DE32D0">
        <w:t xml:space="preserve"> </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 xml:space="preserve">Role of intracellular </w:t>
      </w:r>
      <w:proofErr w:type="spellStart"/>
      <w:r w:rsidRPr="00395CD7">
        <w:t>sarcomeric</w:t>
      </w:r>
      <w:proofErr w:type="spellEnd"/>
      <w:r w:rsidRPr="00395CD7">
        <w:t xml:space="preserve"> passive stress in driving eccentric growth</w:t>
      </w:r>
    </w:p>
    <w:p w14:paraId="1B017EDB" w14:textId="45209CAF" w:rsidR="00F44182" w:rsidRDefault="001B07A0" w:rsidP="00F34279">
      <w:pPr>
        <w:spacing w:line="240" w:lineRule="auto"/>
        <w:jc w:val="both"/>
      </w:pPr>
      <w:r>
        <w:t xml:space="preserve">Evidence suggests that certain complexes within the </w:t>
      </w:r>
      <w:proofErr w:type="spellStart"/>
      <w:r>
        <w:t>sarcomeric</w:t>
      </w:r>
      <w:proofErr w:type="spellEnd"/>
      <w:r>
        <w:t xml:space="preserve"> Z-disk, as well as </w:t>
      </w:r>
      <w:r w:rsidR="00534C1A">
        <w:t xml:space="preserve">within </w:t>
      </w:r>
      <w:r>
        <w:t>the I band, may act as mechanical sensors, which can drive downstream events related to mechanotransduction, such as gene expression and protein synthesis</w:t>
      </w:r>
      <w:r w:rsidR="00145AE6">
        <w:t xml:space="preserve"> </w: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 </w:instrTex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EN.CITE.DATA </w:instrText>
      </w:r>
      <w:r w:rsidR="00145AE6">
        <w:fldChar w:fldCharType="end"/>
      </w:r>
      <w:r w:rsidR="00145AE6">
        <w:fldChar w:fldCharType="separate"/>
      </w:r>
      <w:r w:rsidR="00145AE6">
        <w:rPr>
          <w:noProof/>
        </w:rPr>
        <w:t>(Lyon et al., 2015)</w:t>
      </w:r>
      <w:r w:rsidR="00145AE6">
        <w:fldChar w:fldCharType="end"/>
      </w:r>
      <w:r w:rsidR="00145AE6">
        <w:t xml:space="preserve">. </w:t>
      </w:r>
      <w:r w:rsidR="00BA20A6">
        <w:t>E</w:t>
      </w:r>
      <w:r w:rsidR="00BA20A6" w:rsidRPr="004D1B41">
        <w:t xml:space="preserve">xcessive diastolic filling of </w:t>
      </w:r>
      <w:r w:rsidR="002010AD">
        <w:t xml:space="preserve">the </w:t>
      </w:r>
      <w:r w:rsidR="00BA20A6" w:rsidRPr="004D1B41">
        <w:t>LV</w:t>
      </w:r>
      <w:r w:rsidR="002010AD">
        <w:t>,</w:t>
      </w:r>
      <w:r w:rsidR="00BA20A6">
        <w:t xml:space="preserve"> due to </w:t>
      </w:r>
      <w:r w:rsidR="002010AD">
        <w:t xml:space="preserve">either an </w:t>
      </w:r>
      <w:r w:rsidR="00BA20A6">
        <w:t>insufficient aortic or mitral valve</w:t>
      </w:r>
      <w:r w:rsidR="002010AD">
        <w:t>,</w:t>
      </w:r>
      <w:r w:rsidR="00BA20A6">
        <w:t xml:space="preserve"> </w:t>
      </w:r>
      <w:r w:rsidR="002010AD">
        <w:t xml:space="preserve">causes </w:t>
      </w:r>
      <w:r w:rsidR="002F7357">
        <w:t>overstretch</w:t>
      </w:r>
      <w:r w:rsidR="002010AD">
        <w:t>ing</w:t>
      </w:r>
      <w:r w:rsidR="002F7357">
        <w:t xml:space="preserve"> </w:t>
      </w:r>
      <w:r w:rsidR="00534C1A">
        <w:t xml:space="preserve">of </w:t>
      </w:r>
      <w:r w:rsidR="002F7357">
        <w:t xml:space="preserve">the </w:t>
      </w:r>
      <w:r w:rsidR="007B7551">
        <w:t>sarcomeres and thus increase</w:t>
      </w:r>
      <w:r w:rsidR="002010AD">
        <w:t>s</w:t>
      </w:r>
      <w:r w:rsidR="007B7551">
        <w:t xml:space="preserve"> the end-diastolic wall </w:t>
      </w:r>
      <w:r w:rsidR="004E77B5">
        <w:t xml:space="preserve">stress </w:t>
      </w:r>
      <w:r w:rsidR="002010AD">
        <w:t>(</w:t>
      </w:r>
      <w:r w:rsidR="004E77B5">
        <w:t>preload</w:t>
      </w:r>
      <w:r w:rsidR="002010AD">
        <w:t>)</w:t>
      </w:r>
      <w:r w:rsidR="004E77B5">
        <w:t xml:space="preserve">. </w:t>
      </w:r>
      <w:r w:rsidR="002010AD">
        <w:t>The o</w:t>
      </w:r>
      <w:r w:rsidR="00532F79">
        <w:t>verstretched sarcomeres</w:t>
      </w:r>
      <w:r w:rsidR="001669BB">
        <w:t xml:space="preserve"> </w:t>
      </w:r>
      <w:r w:rsidR="00E44464" w:rsidRPr="00E44464">
        <w:t xml:space="preserve">trigger </w:t>
      </w:r>
      <w:r w:rsidR="00534C1A">
        <w:t xml:space="preserve">these </w:t>
      </w:r>
      <w:proofErr w:type="spellStart"/>
      <w:r w:rsidR="00E44464" w:rsidRPr="00E44464">
        <w:t>mechanotransduction</w:t>
      </w:r>
      <w:proofErr w:type="spellEnd"/>
      <w:r w:rsidR="00E44464" w:rsidRPr="00E44464">
        <w:t xml:space="preserve"> pathways that initiate the </w:t>
      </w:r>
      <w:r w:rsidR="00E44464">
        <w:t xml:space="preserve">serial </w:t>
      </w:r>
      <w:r w:rsidR="00E44464" w:rsidRPr="00E44464">
        <w:t>addition of sarcomeres</w:t>
      </w:r>
      <w:r w:rsidR="00562856">
        <w:t xml:space="preserve"> within the cell</w:t>
      </w:r>
      <w:r w:rsidR="00E44464" w:rsidRPr="00E44464">
        <w:t xml:space="preserve"> </w:t>
      </w:r>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r w:rsidR="002010AD">
        <w:t xml:space="preserve">, which then leads to </w:t>
      </w:r>
      <w:r w:rsidR="00886A47">
        <w:t xml:space="preserve">eccentric growth </w:t>
      </w:r>
      <w:r w:rsidR="00562856">
        <w:t>at the organ level</w:t>
      </w:r>
      <w:r w:rsidR="002010AD">
        <w:t xml:space="preserve">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7066D8">
        <w:t xml:space="preserve">. </w:t>
      </w:r>
      <w:r w:rsidR="00534C1A">
        <w:t xml:space="preserve">This results in </w:t>
      </w:r>
      <w:r w:rsidR="00886A47">
        <w:t>ventricular dilation, which</w:t>
      </w:r>
      <w:r w:rsidR="00534C1A">
        <w:t xml:space="preserve"> is the characteristic outcome of volume overloading.</w:t>
      </w:r>
    </w:p>
    <w:p w14:paraId="3BE96AAB" w14:textId="7EBAC197" w:rsidR="004447E2" w:rsidRDefault="006957B2" w:rsidP="004447E2">
      <w:pPr>
        <w:spacing w:before="120" w:after="240" w:line="240" w:lineRule="auto"/>
        <w:jc w:val="both"/>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change in 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95603A" w:rsidRPr="0095603A">
          <w:instrText>(3)</w:instrText>
        </w:r>
      </w:fldSimple>
      <w:r w:rsidR="00316233">
        <w:fldChar w:fldCharType="end"/>
      </w:r>
      <w:r w:rsidR="00316233">
        <w:t>)</w:t>
      </w:r>
      <w:r w:rsidR="00BA66C2">
        <w:t xml:space="preserve">, which means that overstretching can lead to significant increases in </w:t>
      </w:r>
      <w:r w:rsidR="000C6B34">
        <w:t xml:space="preserve">passive </w:t>
      </w:r>
      <w:r w:rsidR="00BA66C2">
        <w:t>stress</w:t>
      </w:r>
      <w:r w:rsidR="00316233">
        <w:t xml:space="preserve">. </w:t>
      </w:r>
      <w:r w:rsidR="005313A7">
        <w:t xml:space="preserve">Fig </w:t>
      </w:r>
      <w:fldSimple w:instr=" seq figure fig10 ">
        <w:r w:rsidR="0095603A">
          <w:rPr>
            <w:noProof/>
          </w:rPr>
          <w:t>10</w:t>
        </w:r>
      </w:fldSimple>
      <w:r w:rsidR="005313A7">
        <w:t xml:space="preserve"> </w:t>
      </w:r>
      <w:r w:rsidR="00C6511E">
        <w:t>summarizes</w:t>
      </w:r>
      <w:r w:rsidR="00475401">
        <w:t xml:space="preserve"> how a volume overloading condition </w:t>
      </w:r>
      <w:r w:rsidR="00C80FC8">
        <w:t>changes</w:t>
      </w:r>
      <w:r w:rsidR="00BD5285">
        <w:t xml:space="preserve"> the number of half-sarcomeres</w:t>
      </w:r>
      <w:r w:rsidR="00421E95">
        <w:t xml:space="preserve"> in series</w:t>
      </w:r>
      <w:r w:rsidR="00BA66C2">
        <w:t xml:space="preserve"> within the model</w:t>
      </w:r>
      <w:r w:rsidR="00C80FC8">
        <w:t>. Ess</w:t>
      </w:r>
      <w:r w:rsidR="00D578CC">
        <w:t>entially, i</w:t>
      </w:r>
      <w:r w:rsidR="00880021">
        <w:t xml:space="preserve">ncreased diastolic </w:t>
      </w:r>
      <w:r w:rsidR="00774574">
        <w:t xml:space="preserve">filling </w:t>
      </w:r>
      <w:r w:rsidR="002B0629">
        <w:t>resulted in overstretching of half-sarcomeres</w:t>
      </w:r>
      <w:r w:rsidR="00BA66C2">
        <w:t>, which</w:t>
      </w:r>
      <w:r w:rsidR="002B0629">
        <w:t xml:space="preserve"> increase</w:t>
      </w:r>
      <w:r w:rsidR="00BA66C2">
        <w:t xml:space="preserve">d the </w:t>
      </w:r>
      <w:r w:rsidR="00C05636">
        <w:t xml:space="preserve">passive stress. </w:t>
      </w:r>
      <w:r w:rsidR="00BA66C2">
        <w:t xml:space="preserve">The deviation </w:t>
      </w:r>
      <w:r w:rsidR="00C05636">
        <w:t xml:space="preserve">in </w:t>
      </w:r>
      <w:r w:rsidR="008F06C5">
        <w:t>intracellular</w:t>
      </w:r>
      <w:r w:rsidR="00C05636">
        <w:t xml:space="preserve"> passive stress from its homeostatic level</w:t>
      </w:r>
      <w:r w:rsidR="008F06C5">
        <w:t xml:space="preserve"> (setpoint) drove the eccentric growth law to </w:t>
      </w:r>
      <w:r w:rsidR="003073C3">
        <w:t>increase the number of half-sarcomeres</w:t>
      </w:r>
      <w:r w:rsidR="00BA66C2">
        <w:t xml:space="preserve"> in series</w:t>
      </w:r>
      <w:r w:rsidR="003073C3">
        <w:t xml:space="preserve"> (Fig </w:t>
      </w:r>
      <w:fldSimple w:instr=" seq figure fig10 ">
        <w:r w:rsidR="0095603A">
          <w:rPr>
            <w:noProof/>
          </w:rPr>
          <w:t>10</w:t>
        </w:r>
      </w:fldSimple>
      <w:r w:rsidR="003073C3">
        <w:t>).</w:t>
      </w:r>
      <w:r w:rsidR="00B61062">
        <w:t xml:space="preserve"> </w:t>
      </w:r>
      <w:r w:rsidR="00BA66C2">
        <w:t xml:space="preserve">This increase in the </w:t>
      </w:r>
      <w:r w:rsidR="00375B23">
        <w:t xml:space="preserve">number of half-sarcomeres then re-normalized the </w:t>
      </w:r>
      <w:r w:rsidR="00462EC8">
        <w:t xml:space="preserve">half-sarcomere length and associated </w:t>
      </w:r>
      <w:r w:rsidR="001D3712">
        <w:t xml:space="preserve">passive stress back to the normal range. </w:t>
      </w:r>
      <w:r w:rsidR="00830D9B">
        <w:t>Fig S</w:t>
      </w:r>
      <w:fldSimple w:instr=" seq sfigure figs5 ">
        <w:r w:rsidR="00830D9B">
          <w:rPr>
            <w:noProof/>
          </w:rPr>
          <w:t>5</w:t>
        </w:r>
      </w:fldSimple>
      <w:r w:rsidR="00830D9B">
        <w:t xml:space="preserve"> </w:t>
      </w:r>
      <w:r w:rsidR="002F4FD7">
        <w:t xml:space="preserve">confirms that the mean intracellular passive stress </w:t>
      </w:r>
      <w:r w:rsidR="0045581C">
        <w:t>reaches</w:t>
      </w:r>
      <w:r w:rsidR="002F4FD7">
        <w:t xml:space="preserve"> the setpoint</w:t>
      </w:r>
      <w:r w:rsidR="0045581C">
        <w:t xml:space="preserve"> level</w:t>
      </w:r>
      <w:r w:rsidR="002F4FD7">
        <w:t xml:space="preserve"> at final steady state. </w:t>
      </w:r>
    </w:p>
    <w:p w14:paraId="206AEAF8" w14:textId="1991FA78" w:rsidR="00746944" w:rsidRDefault="00746944" w:rsidP="004447E2">
      <w:pPr>
        <w:spacing w:before="120" w:after="240" w:line="240" w:lineRule="auto"/>
        <w:jc w:val="both"/>
      </w:pPr>
    </w:p>
    <w:p w14:paraId="0CEF9328" w14:textId="5A04C560" w:rsidR="00746944" w:rsidRDefault="00746944">
      <w:r>
        <w:br w:type="page"/>
      </w:r>
    </w:p>
    <w:p w14:paraId="14C4B9A3" w14:textId="77777777" w:rsidR="00A12D98" w:rsidRDefault="00A12D98" w:rsidP="004447E2">
      <w:pPr>
        <w:spacing w:before="120" w:after="240" w:line="240" w:lineRule="auto"/>
        <w:jc w:val="both"/>
      </w:pP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00B65751" w:rsidR="00F943CF" w:rsidRPr="00B72815" w:rsidRDefault="00F943CF" w:rsidP="00F34279">
      <w:pPr>
        <w:spacing w:after="200" w:line="240" w:lineRule="auto"/>
        <w:jc w:val="center"/>
      </w:pPr>
      <w:r w:rsidRPr="00F11378">
        <w:rPr>
          <w:b/>
          <w:bCs/>
        </w:rPr>
        <w:t xml:space="preserve">Fig </w:t>
      </w:r>
      <w:bookmarkStart w:id="70"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70"/>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BA66C2">
        <w:t xml:space="preserve">The simulated results are taken from </w:t>
      </w:r>
      <w:r w:rsidR="00C16C59">
        <w:t xml:space="preserve">Fig </w:t>
      </w:r>
      <w:fldSimple w:instr=" seq figure fig3 ">
        <w:r w:rsidR="0095603A">
          <w:rPr>
            <w:noProof/>
          </w:rPr>
          <w:t>3</w:t>
        </w:r>
      </w:fldSimple>
      <w:r w:rsidR="00C16C59">
        <w:t>.</w:t>
      </w:r>
      <w:r w:rsidR="00BA66C2">
        <w:t xml:space="preserve"> Pulsatile parameters such as half-sarcomere length, are shown with an envelope of the response. </w:t>
      </w:r>
      <w:proofErr w:type="spellStart"/>
      <w:r w:rsidR="00B72815">
        <w:t>S</w:t>
      </w:r>
      <w:r w:rsidR="00B72815">
        <w:rPr>
          <w:vertAlign w:val="subscript"/>
        </w:rPr>
        <w:t>ecc</w:t>
      </w:r>
      <w:proofErr w:type="spellEnd"/>
      <w:r w:rsidR="00B72815">
        <w:t xml:space="preserve"> is</w:t>
      </w:r>
      <w:r w:rsidR="00BA66C2">
        <w:t xml:space="preserve"> the</w:t>
      </w:r>
      <w:r w:rsidR="00B72815">
        <w:t xml:space="preserve"> driving</w:t>
      </w:r>
      <w:r w:rsidR="00B80A0C">
        <w:t>/stimulus</w:t>
      </w:r>
      <w:r w:rsidR="00B72815">
        <w:t xml:space="preserve"> signal</w:t>
      </w:r>
      <w:r w:rsidR="00B80A0C">
        <w:t xml:space="preserve"> for eccentric growth. </w:t>
      </w:r>
      <w:proofErr w:type="spellStart"/>
      <w:r w:rsidR="00B80A0C">
        <w:t>S</w:t>
      </w:r>
      <w:r w:rsidR="00B80A0C">
        <w:rPr>
          <w:vertAlign w:val="subscript"/>
        </w:rPr>
        <w:t>set</w:t>
      </w:r>
      <w:proofErr w:type="spellEnd"/>
      <w:r w:rsidR="00B80A0C">
        <w:t xml:space="preserve"> is </w:t>
      </w:r>
      <w:r w:rsidR="00BA66C2">
        <w:t xml:space="preserve">the </w:t>
      </w:r>
      <w:r w:rsidR="00B80A0C">
        <w:t xml:space="preserve">setpoint level for </w:t>
      </w:r>
      <w:r w:rsidR="00BA66C2">
        <w:t xml:space="preserve">the </w:t>
      </w:r>
      <w:r w:rsidR="00602817">
        <w:t>eccentric growth law.</w:t>
      </w:r>
      <w:r w:rsidR="00B72815">
        <w:t xml:space="preserve"> </w:t>
      </w:r>
    </w:p>
    <w:p w14:paraId="068C908E" w14:textId="1112376C" w:rsidR="00DD17CD" w:rsidRDefault="00DD17CD" w:rsidP="00F34279">
      <w:pPr>
        <w:spacing w:after="200" w:line="240" w:lineRule="auto"/>
      </w:pPr>
    </w:p>
    <w:p w14:paraId="2F92481A" w14:textId="216CC019" w:rsidR="00FE2576" w:rsidRDefault="00DD17CD" w:rsidP="00DD17CD">
      <w:r>
        <w:br w:type="page"/>
      </w: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47440201" w:rsidR="00A90769" w:rsidRDefault="00133F89" w:rsidP="00F34279">
      <w:pPr>
        <w:spacing w:line="240" w:lineRule="auto"/>
        <w:jc w:val="both"/>
      </w:pPr>
      <w:r>
        <w:t>In recent</w:t>
      </w:r>
      <w:r w:rsidR="00947737">
        <w:t xml:space="preserve"> decades</w:t>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 on</w:t>
      </w:r>
      <w:r w:rsidR="00E046DE">
        <w:t xml:space="preserve"> </w:t>
      </w:r>
      <w:r w:rsidR="009167B7">
        <w:t xml:space="preserve">the underlying mechanics of LV growth, </w:t>
      </w:r>
      <w:r w:rsidR="00FC24A6">
        <w:t xml:space="preserve">there are </w:t>
      </w:r>
      <w:r w:rsidR="003B6B95">
        <w:t xml:space="preserve">still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w:t>
      </w:r>
      <w:r w:rsidR="00FC24A6">
        <w:t>,</w:t>
      </w:r>
      <w:r w:rsidR="000B389B">
        <w:t xml:space="preserv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8D20B8">
        <w:t>where</w:t>
      </w:r>
      <w:r w:rsidR="008907A8">
        <w:t xml:space="preserve"> </w:t>
      </w:r>
      <w:r w:rsidR="0098427E">
        <w:t xml:space="preserve">the contractile </w:t>
      </w:r>
      <w:r w:rsidR="008D20B8">
        <w:t xml:space="preserve">function </w:t>
      </w:r>
      <w:r w:rsidR="0098427E">
        <w:t>was simulated using phenomenological Hill-type models</w:t>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one-fiber model of cardiac function</w:t>
      </w:r>
      <w:r w:rsidR="00201EBC">
        <w:t xml:space="preserve"> </w:t>
      </w:r>
      <w:r w:rsidR="00467B88">
        <w:t xml:space="preserve">to relate the mechanics of </w:t>
      </w:r>
      <w:r w:rsidR="008D20B8">
        <w:t xml:space="preserve">the </w:t>
      </w:r>
      <w:r w:rsidR="00467B88">
        <w:t xml:space="preserve">LV </w:t>
      </w:r>
      <w:r w:rsidR="008D20B8">
        <w:t xml:space="preserve">at the </w:t>
      </w:r>
      <w:r w:rsidR="00467B88">
        <w:t>organ</w:t>
      </w:r>
      <w:r w:rsidR="008D20B8">
        <w:t xml:space="preserve"> </w:t>
      </w:r>
      <w:r w:rsidR="00467B88">
        <w:t xml:space="preserve">level to mechanics </w:t>
      </w:r>
      <w:r w:rsidR="00C12651">
        <w:t>at</w:t>
      </w:r>
      <w:r w:rsidR="008D20B8">
        <w:t xml:space="preserve"> the</w:t>
      </w:r>
      <w:r w:rsidR="00C12651">
        <w:t xml:space="preserve"> tissue level. </w:t>
      </w:r>
    </w:p>
    <w:p w14:paraId="7A7D37F4" w14:textId="795EEE95" w:rsidR="006D2A3C" w:rsidRDefault="00334630" w:rsidP="00F34279">
      <w:pPr>
        <w:spacing w:line="240" w:lineRule="auto"/>
        <w:jc w:val="both"/>
        <w:rPr>
          <w:color w:val="000000" w:themeColor="text1"/>
        </w:rPr>
      </w:pPr>
      <w:r>
        <w:rPr>
          <w:color w:val="000000" w:themeColor="text1"/>
        </w:rPr>
        <w:t>The c</w:t>
      </w:r>
      <w:r w:rsidR="00BA208C" w:rsidRPr="00CB1818">
        <w:rPr>
          <w:color w:val="000000" w:themeColor="text1"/>
        </w:rPr>
        <w:t xml:space="preserve">urrent </w:t>
      </w:r>
      <w:r w:rsidR="00C14C3B" w:rsidRPr="00CB1818">
        <w:rPr>
          <w:color w:val="000000" w:themeColor="text1"/>
        </w:rPr>
        <w:t xml:space="preserve">framework </w:t>
      </w:r>
      <w:r>
        <w:rPr>
          <w:color w:val="000000" w:themeColor="text1"/>
        </w:rPr>
        <w:t>presented here</w:t>
      </w:r>
      <w:r w:rsidR="00C14C3B" w:rsidRPr="00CB1818">
        <w:rPr>
          <w:color w:val="000000" w:themeColor="text1"/>
        </w:rPr>
        <w:t>,</w:t>
      </w:r>
      <w:r w:rsidR="00506C60">
        <w:rPr>
          <w:color w:val="000000" w:themeColor="text1"/>
        </w:rPr>
        <w:t xml:space="preserve"> however,</w:t>
      </w:r>
      <w:r w:rsidR="00FE31D9" w:rsidRPr="00CB1818">
        <w:rPr>
          <w:color w:val="000000" w:themeColor="text1"/>
        </w:rPr>
        <w:t xml:space="preserve"> simulates LV growth under </w:t>
      </w:r>
      <w:r>
        <w:rPr>
          <w:color w:val="000000" w:themeColor="text1"/>
        </w:rPr>
        <w:t xml:space="preserve">the </w:t>
      </w:r>
      <w:r w:rsidR="002857F2" w:rsidRPr="00CB1818">
        <w:rPr>
          <w:color w:val="000000" w:themeColor="text1"/>
        </w:rPr>
        <w:t xml:space="preserve">full cardiac cycle in which the contractile behavior of </w:t>
      </w:r>
      <w:r>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Pr>
          <w:color w:val="000000" w:themeColor="text1"/>
        </w:rPr>
        <w:t xml:space="preserve">s, which </w:t>
      </w:r>
      <w:r w:rsidR="006A332A" w:rsidRPr="00CB1818">
        <w:rPr>
          <w:color w:val="000000" w:themeColor="text1"/>
        </w:rPr>
        <w:t xml:space="preserve">simulates the sliding of myofilaments based on the Huxley crossbridge formation </w:t>
      </w:r>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r w:rsidR="00803C9B" w:rsidRPr="00CB1818">
        <w:rPr>
          <w:color w:val="000000" w:themeColor="text1"/>
        </w:rPr>
        <w:t xml:space="preserve"> </w:t>
      </w:r>
      <w:r>
        <w:rPr>
          <w:color w:val="000000" w:themeColor="text1"/>
        </w:rPr>
        <w:t>at</w:t>
      </w:r>
      <w:r w:rsidRPr="00CB1818">
        <w:rPr>
          <w:color w:val="000000" w:themeColor="text1"/>
        </w:rPr>
        <w:t xml:space="preserve"> </w:t>
      </w:r>
      <w:r w:rsidR="006A332A" w:rsidRPr="00CB1818">
        <w:rPr>
          <w:color w:val="000000" w:themeColor="text1"/>
        </w:rPr>
        <w:t xml:space="preserve">the </w:t>
      </w:r>
      <w:r>
        <w:rPr>
          <w:color w:val="000000" w:themeColor="text1"/>
        </w:rPr>
        <w:t>molecular</w:t>
      </w:r>
      <w:r w:rsidRPr="00CB1818">
        <w:rPr>
          <w:color w:val="000000" w:themeColor="text1"/>
        </w:rPr>
        <w:t xml:space="preserve"> </w:t>
      </w:r>
      <w:r w:rsidR="006A332A" w:rsidRPr="00CB1818">
        <w:rPr>
          <w:color w:val="000000" w:themeColor="text1"/>
        </w:rPr>
        <w:t>level.</w:t>
      </w:r>
      <w:r w:rsidR="00082841">
        <w:rPr>
          <w:color w:val="000000" w:themeColor="text1"/>
        </w:rPr>
        <w:t xml:space="preserve"> </w:t>
      </w:r>
      <w:r>
        <w:rPr>
          <w:color w:val="000000" w:themeColor="text1"/>
        </w:rPr>
        <w:t>By modeling</w:t>
      </w:r>
      <w:r w:rsidR="00082841">
        <w:rPr>
          <w:color w:val="000000" w:themeColor="text1"/>
        </w:rPr>
        <w:t xml:space="preserve"> the mechanics of half-</w:t>
      </w:r>
      <w:proofErr w:type="gramStart"/>
      <w:r w:rsidR="00082841">
        <w:rPr>
          <w:color w:val="000000" w:themeColor="text1"/>
        </w:rPr>
        <w:t>sarcomeres</w:t>
      </w:r>
      <w:proofErr w:type="gramEnd"/>
      <w:r w:rsidR="00082841">
        <w:rPr>
          <w:color w:val="000000" w:themeColor="text1"/>
        </w:rPr>
        <w:t xml:space="preserve"> </w:t>
      </w:r>
      <w:r>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Pr>
          <w:color w:val="000000" w:themeColor="text1"/>
        </w:rPr>
        <w:t xml:space="preserve">at the </w:t>
      </w:r>
      <w:r w:rsidR="00DB5988">
        <w:rPr>
          <w:color w:val="000000" w:themeColor="text1"/>
        </w:rPr>
        <w:t xml:space="preserve">molecular level </w:t>
      </w:r>
      <w:r>
        <w:rPr>
          <w:color w:val="000000" w:themeColor="text1"/>
        </w:rPr>
        <w:t xml:space="preserve">and how they affect disease </w:t>
      </w:r>
      <w:r w:rsidR="00B27C46">
        <w:rPr>
          <w:color w:val="000000" w:themeColor="text1"/>
        </w:rPr>
        <w:t xml:space="preserve">development </w:t>
      </w:r>
      <w:r>
        <w:rPr>
          <w:color w:val="000000" w:themeColor="text1"/>
        </w:rPr>
        <w:t>at the</w:t>
      </w:r>
      <w:r w:rsidR="00B27C46">
        <w:rPr>
          <w:color w:val="000000" w:themeColor="text1"/>
        </w:rPr>
        <w:t xml:space="preserve"> organ level. </w:t>
      </w:r>
      <w:r>
        <w:rPr>
          <w:color w:val="000000" w:themeColor="text1"/>
        </w:rPr>
        <w:t>Additionally, this</w:t>
      </w:r>
      <w:r w:rsidR="00AF358A" w:rsidRPr="006253E6">
        <w:rPr>
          <w:color w:val="000000" w:themeColor="text1"/>
        </w:rPr>
        <w:t xml:space="preserve"> framework </w:t>
      </w:r>
      <w:r>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58965C" w14:textId="45C26664" w:rsidR="00B70DC8" w:rsidRDefault="00055BC6" w:rsidP="00B70DC8">
      <w:pPr>
        <w:spacing w:line="240" w:lineRule="auto"/>
        <w:jc w:val="both"/>
      </w:pPr>
      <w:r>
        <w:t>The a</w:t>
      </w:r>
      <w:r w:rsidR="00B84DD2">
        <w:t xml:space="preserve">bsence of </w:t>
      </w:r>
      <w:r>
        <w:t xml:space="preserve">a </w:t>
      </w:r>
      <w:r w:rsidR="00B84DD2">
        <w:t>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rsidR="00B84DD2">
        <w:t xml:space="preserve">. </w:t>
      </w:r>
      <w:r w:rsidR="0096579D">
        <w:t xml:space="preserve">Although valvular diseases </w:t>
      </w:r>
      <w:r w:rsidR="00315712">
        <w:t xml:space="preserve">impose abnormal loading on the heart, the arterial pressure </w:t>
      </w:r>
      <w:r w:rsidR="009D5069">
        <w:t>remains unchanged</w:t>
      </w:r>
      <w:r w:rsidR="00D31237">
        <w:t xml:space="preserve"> </w: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BA53CB">
        <w:t>.</w:t>
      </w:r>
      <w:r>
        <w:t xml:space="preserve"> As shown in the current results, the addition of a baroreflex module allows our model to maintain arterial pressure by modulating </w:t>
      </w:r>
      <w:r w:rsidR="007F260F" w:rsidRPr="00B95524">
        <w:rPr>
          <w:rFonts w:asciiTheme="majorBidi" w:hAnsiTheme="majorBidi" w:cstheme="majorBidi"/>
        </w:rPr>
        <w:t>heart rate, intracellular Ca</w:t>
      </w:r>
      <w:r w:rsidR="007F260F" w:rsidRPr="00B95524">
        <w:rPr>
          <w:rFonts w:asciiTheme="majorBidi" w:hAnsiTheme="majorBidi" w:cstheme="majorBidi"/>
          <w:vertAlign w:val="superscript"/>
        </w:rPr>
        <w:t>2+</w:t>
      </w:r>
      <w:r w:rsidR="007F260F" w:rsidRPr="00B95524">
        <w:rPr>
          <w:rFonts w:asciiTheme="majorBidi" w:hAnsiTheme="majorBidi" w:cstheme="majorBidi"/>
        </w:rPr>
        <w:t xml:space="preserve"> transient, contractility of both the thick and the thin filaments, and vascular tone</w:t>
      </w:r>
    </w:p>
    <w:p w14:paraId="602DB5F0" w14:textId="13A65A29" w:rsidR="000935FD" w:rsidRDefault="007F260F" w:rsidP="00B70DC8">
      <w:pPr>
        <w:spacing w:line="240" w:lineRule="auto"/>
        <w:jc w:val="both"/>
      </w:pPr>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i.e., 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r w:rsidR="00703E24">
        <w:t xml:space="preserve">Of the few works that have studied the reversal of growth, Lee et al. </w:t>
      </w:r>
      <w:r w:rsidR="00703E24">
        <w:fldChar w:fldCharType="begin"/>
      </w:r>
      <w:r w:rsidR="00703E24">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703E24">
        <w:rPr>
          <w:noProof/>
        </w:rPr>
        <w:t>(Lee et al., 2015a)</w:t>
      </w:r>
      <w:r w:rsidR="00703E24">
        <w:fldChar w:fldCharType="end"/>
      </w:r>
      <w:r w:rsidR="00703E24">
        <w:t xml:space="preserve"> modified a previously developed eccentric growth law </w:t>
      </w:r>
      <w:r w:rsidR="00703E24">
        <w:fldChar w:fldCharType="begin"/>
      </w:r>
      <w:r w:rsidR="00703E24">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703E24">
        <w:rPr>
          <w:noProof/>
        </w:rPr>
        <w:t>(Goktepe et al., 2010)</w:t>
      </w:r>
      <w:r w:rsidR="00703E24">
        <w:fldChar w:fldCharType="end"/>
      </w:r>
      <w:r w:rsidR="00703E24">
        <w:t xml:space="preserve"> and were able to capture the reversal of growth for a realistic LV geometry under certain types of loading.  The growth law presented in the current study, which utilizes ATPase per myofibrillar volume and intracellular passive stress, was able to simulate the full reversal of growth after the overloading conditions were removed. </w:t>
      </w:r>
    </w:p>
    <w:p w14:paraId="3D77A4D6" w14:textId="19C75B51" w:rsidR="00B543A9" w:rsidRDefault="00B543A9" w:rsidP="00F34279">
      <w:pPr>
        <w:pStyle w:val="Heading2"/>
        <w:spacing w:line="240" w:lineRule="auto"/>
      </w:pPr>
      <w:r>
        <w:lastRenderedPageBreak/>
        <w:t>Limitations</w:t>
      </w:r>
      <w:r w:rsidR="00C34E63">
        <w:t xml:space="preserve"> and future perspectives</w:t>
      </w:r>
    </w:p>
    <w:p w14:paraId="4365119E" w14:textId="6CE3404D"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particularly 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is </w:t>
      </w:r>
      <w:r>
        <w:t xml:space="preserve">mainly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72FE6531" w:rsidR="00B543A9" w:rsidRPr="00B543A9" w:rsidRDefault="00EB286B" w:rsidP="00F34279">
      <w:pPr>
        <w:spacing w:line="240" w:lineRule="auto"/>
        <w:jc w:val="both"/>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w:t>
      </w:r>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r w:rsidR="00471F65">
        <w:t xml:space="preserve">PyMyoVent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p>
    <w:p w14:paraId="30D5027D" w14:textId="23F8C5BB" w:rsidR="00C34E63" w:rsidRDefault="00281585" w:rsidP="00C34E63">
      <w:pPr>
        <w:spacing w:line="240" w:lineRule="auto"/>
        <w:jc w:val="both"/>
      </w:pPr>
      <w:commentRangeStart w:id="71"/>
      <w:r>
        <w:t>While not modeled/tested in this study, we believe our ATPase driven concentric growth law could be used to simulate hypertrophic cardiomyopathy (HCM). Though there are</w:t>
      </w:r>
      <w:r w:rsidR="00C34E63">
        <w:t xml:space="preserve"> numerous mutations leading to HCM</w:t>
      </w:r>
      <w:r>
        <w:t>--including the</w:t>
      </w:r>
      <w:r w:rsidR="00C34E63">
        <w:t xml:space="preserve"> myosin heavy chain (</w:t>
      </w:r>
      <w:r w:rsidR="00C34E63">
        <w:rPr>
          <w:i/>
          <w:iCs/>
        </w:rPr>
        <w:t>MYH7</w:t>
      </w:r>
      <w:r w:rsidR="00C34E63">
        <w:t xml:space="preserve">) </w:t>
      </w:r>
      <w:r w:rsidR="00C34E63" w:rsidRPr="00ED2F07">
        <w:t>and myosin binding protein C (</w:t>
      </w:r>
      <w:r w:rsidR="00C34E63" w:rsidRPr="00ED2F07">
        <w:rPr>
          <w:i/>
          <w:iCs/>
        </w:rPr>
        <w:t>MYBPC3</w:t>
      </w:r>
      <w:r w:rsidR="00C34E63">
        <w:t>)</w:t>
      </w:r>
      <w:r>
        <w:t>, which</w:t>
      </w:r>
      <w:r w:rsidR="00C34E63">
        <w:t xml:space="preserve"> are among the </w:t>
      </w:r>
      <w:r>
        <w:t xml:space="preserve">most </w:t>
      </w:r>
      <w:r w:rsidR="00C34E63">
        <w:t xml:space="preserve">prevalent </w: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 </w:instrTex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EN.CITE.DATA </w:instrText>
      </w:r>
      <w:r w:rsidR="00C34E63">
        <w:fldChar w:fldCharType="end"/>
      </w:r>
      <w:r w:rsidR="00C34E63">
        <w:fldChar w:fldCharType="separate"/>
      </w:r>
      <w:r w:rsidR="00C34E63">
        <w:rPr>
          <w:noProof/>
        </w:rPr>
        <w:t>(Maron and Maron, 2013; Toepfer et al., 2019)</w:t>
      </w:r>
      <w:r w:rsidR="00C34E63">
        <w:fldChar w:fldCharType="end"/>
      </w:r>
      <w:r>
        <w:t>--s</w:t>
      </w:r>
      <w:r w:rsidR="00C34E63">
        <w:t xml:space="preserve">uch mutations essentially increase the magnitude of myofilament tension developed over time </w: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 </w:instrTex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EN.CITE.DATA </w:instrText>
      </w:r>
      <w:r w:rsidR="00C34E63">
        <w:fldChar w:fldCharType="end"/>
      </w:r>
      <w:r w:rsidR="00C34E63">
        <w:fldChar w:fldCharType="separate"/>
      </w:r>
      <w:r w:rsidR="00C34E63">
        <w:rPr>
          <w:noProof/>
        </w:rPr>
        <w:t>(Davis et al., 2016)</w:t>
      </w:r>
      <w:r w:rsidR="00C34E63">
        <w:fldChar w:fldCharType="end"/>
      </w:r>
      <w:r w:rsidR="00C34E63">
        <w:t xml:space="preserve"> and result into hypercontractile sarcomeres. A review by Spudich </w:t>
      </w:r>
      <w:r w:rsidR="00C34E63">
        <w:fldChar w:fldCharType="begin"/>
      </w:r>
      <w:r w:rsidR="00C34E63">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C34E63">
        <w:fldChar w:fldCharType="separate"/>
      </w:r>
      <w:r w:rsidR="00C34E63">
        <w:rPr>
          <w:noProof/>
        </w:rPr>
        <w:t>(Spudich, 2019)</w:t>
      </w:r>
      <w:r w:rsidR="00C34E63">
        <w:fldChar w:fldCharType="end"/>
      </w:r>
      <w:r w:rsidR="00C34E63">
        <w:t xml:space="preserve"> </w:t>
      </w:r>
      <w:r w:rsidR="00C34E63" w:rsidRPr="008E4293">
        <w:t>elegantly</w:t>
      </w:r>
      <w:r w:rsidR="00C34E63">
        <w:t xml:space="preserve"> showed that </w:t>
      </w:r>
      <w:r w:rsidR="00C34E63" w:rsidRPr="00DB1ACF">
        <w:t>hypercontractility</w:t>
      </w:r>
      <w:r w:rsidR="00C34E63">
        <w:t xml:space="preserve"> could be induced by </w:t>
      </w:r>
      <w:r>
        <w:t xml:space="preserve">an </w:t>
      </w:r>
      <w:r w:rsidR="00C34E63">
        <w:t xml:space="preserve">increased number of accessible myosin heads for binding and myosin ATPase activity. </w:t>
      </w:r>
      <w:r>
        <w:t xml:space="preserve">This means our newly developed ATPase driven growth law is well positioned to investigate such phenomena. </w:t>
      </w:r>
      <w:commentRangeEnd w:id="71"/>
      <w:r w:rsidR="00A53F9B">
        <w:rPr>
          <w:rStyle w:val="CommentReference"/>
        </w:rPr>
        <w:commentReference w:id="71"/>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718F63C8" w:rsidR="003F4621" w:rsidRPr="0011377F" w:rsidRDefault="00637E91" w:rsidP="00F34279">
      <w:pPr>
        <w:pStyle w:val="Heading1"/>
        <w:numPr>
          <w:ilvl w:val="0"/>
          <w:numId w:val="0"/>
        </w:numPr>
        <w:spacing w:line="240" w:lineRule="auto"/>
        <w:jc w:val="both"/>
        <w:rPr>
          <w:b w:val="0"/>
          <w:bCs/>
        </w:rPr>
      </w:pPr>
      <w:r>
        <w:rPr>
          <w:b w:val="0"/>
          <w:bCs/>
        </w:rPr>
        <w:t xml:space="preserve">This </w:t>
      </w:r>
      <w:r w:rsidR="00FC4BD1">
        <w:rPr>
          <w:b w:val="0"/>
          <w:bCs/>
        </w:rPr>
        <w:t xml:space="preserve">work </w:t>
      </w:r>
      <w:r>
        <w:rPr>
          <w:b w:val="0"/>
          <w:bCs/>
        </w:rPr>
        <w:t>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r w:rsidR="00DB550B">
        <w:rPr>
          <w:b w:val="0"/>
          <w:bCs/>
        </w:rPr>
        <w:t xml:space="preserve">wall thickening (concentric growth) and </w:t>
      </w:r>
      <w:r w:rsidR="00B60C7C">
        <w:rPr>
          <w:b w:val="0"/>
          <w:bCs/>
        </w:rPr>
        <w:t>LV dilation (eccentric growth)</w:t>
      </w:r>
      <w:r w:rsidR="00DB550B">
        <w:rPr>
          <w:b w:val="0"/>
          <w:bCs/>
        </w:rPr>
        <w:t xml:space="preserve">. </w:t>
      </w:r>
      <w:r w:rsidR="00FC4BD1" w:rsidRPr="00FC4BD1">
        <w:rPr>
          <w:b w:val="0"/>
          <w:bCs/>
        </w:rPr>
        <w:t xml:space="preserve">In conclusion, the results of this study suggest that myosin ATPase per myofibrillar volume and intercellular passive stress in half-sarcomeres can be used as the driving signals for concentric and eccentric growth, in response to pressure and volume overload. </w:t>
      </w:r>
      <w:r w:rsidR="00FB7596" w:rsidRPr="00FB7596">
        <w:rPr>
          <w:b w:val="0"/>
          <w:bCs/>
        </w:rPr>
        <w:t xml:space="preserve"> </w:t>
      </w:r>
      <w:r w:rsidR="00FC4BD1">
        <w:rPr>
          <w:rFonts w:asciiTheme="majorBidi" w:hAnsiTheme="majorBidi" w:cstheme="majorBidi"/>
          <w:b w:val="0"/>
          <w:bCs/>
        </w:rPr>
        <w:t>Additionally</w:t>
      </w:r>
      <w:r w:rsidR="002E11E9" w:rsidRPr="002E11E9">
        <w:rPr>
          <w:rFonts w:asciiTheme="majorBidi" w:hAnsiTheme="majorBidi" w:cstheme="majorBidi"/>
          <w:b w:val="0"/>
          <w:bCs/>
        </w:rPr>
        <w:t>, the new framework could fully recover the LV size and function (reversal of growth)</w:t>
      </w:r>
      <w:r w:rsidR="00FC4BD1">
        <w:rPr>
          <w:rFonts w:asciiTheme="majorBidi" w:hAnsiTheme="majorBidi" w:cstheme="majorBidi"/>
          <w:b w:val="0"/>
          <w:bCs/>
        </w:rPr>
        <w:t>, which is currently lacking in many of the existing computational growth laws</w:t>
      </w:r>
      <w:r w:rsidR="002E11E9" w:rsidRPr="002E11E9">
        <w:rPr>
          <w:rFonts w:asciiTheme="majorBidi" w:hAnsiTheme="majorBidi" w:cstheme="majorBidi"/>
          <w:b w:val="0"/>
          <w:bCs/>
        </w:rPr>
        <w:t xml:space="preserve">. </w:t>
      </w:r>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64C9345C" w14:textId="5DC5E88C" w:rsidR="000F5424" w:rsidRPr="000C6269" w:rsidRDefault="00D444FD" w:rsidP="00F34279">
      <w:pPr>
        <w:pStyle w:val="Heading1"/>
        <w:numPr>
          <w:ilvl w:val="0"/>
          <w:numId w:val="0"/>
        </w:numPr>
        <w:spacing w:line="240" w:lineRule="auto"/>
        <w:jc w:val="both"/>
        <w:rPr>
          <w:b w:val="0"/>
          <w:bCs/>
        </w:rPr>
      </w:pPr>
      <w:r w:rsidRPr="000C6269">
        <w:rPr>
          <w:b w:val="0"/>
          <w:bCs/>
        </w:rPr>
        <w:t xml:space="preserve">This study was supported by National Institutes of Health grant U01HL133359. </w:t>
      </w:r>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C79ABED" w14:textId="77777777" w:rsidR="005F6461" w:rsidRPr="005F6461" w:rsidRDefault="008D245F" w:rsidP="005F6461">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5F6461" w:rsidRPr="005F6461">
        <w:rPr>
          <w:noProof/>
        </w:rPr>
        <w:t xml:space="preserve">Akinseye, O.A., Pathak, A., and Ibebuogu, U.N. (2018). Aortic Valve Regurgitation: A Comprehensive Review. </w:t>
      </w:r>
      <w:r w:rsidR="005F6461" w:rsidRPr="005F6461">
        <w:rPr>
          <w:i/>
          <w:noProof/>
        </w:rPr>
        <w:t>Curr Probl Cardiol</w:t>
      </w:r>
      <w:r w:rsidR="005F6461" w:rsidRPr="005F6461">
        <w:rPr>
          <w:noProof/>
        </w:rPr>
        <w:t xml:space="preserve"> 43(8)</w:t>
      </w:r>
      <w:r w:rsidR="005F6461" w:rsidRPr="005F6461">
        <w:rPr>
          <w:b/>
          <w:noProof/>
        </w:rPr>
        <w:t>,</w:t>
      </w:r>
      <w:r w:rsidR="005F6461" w:rsidRPr="005F6461">
        <w:rPr>
          <w:noProof/>
        </w:rPr>
        <w:t xml:space="preserve"> 315-334. doi: 10.1016/j.cpcardiol.2017.10.004.</w:t>
      </w:r>
    </w:p>
    <w:p w14:paraId="5649A613" w14:textId="77777777" w:rsidR="005F6461" w:rsidRPr="005F6461" w:rsidRDefault="005F6461" w:rsidP="005F6461">
      <w:pPr>
        <w:pStyle w:val="EndNoteBibliography"/>
        <w:spacing w:after="0"/>
        <w:ind w:left="720" w:hanging="720"/>
        <w:rPr>
          <w:noProof/>
        </w:rPr>
      </w:pPr>
      <w:r w:rsidRPr="005F6461">
        <w:rPr>
          <w:noProof/>
        </w:rPr>
        <w:t>al., R.J.e. (2021). pandas-dev/pandas: Pandas 1.3.2. .</w:t>
      </w:r>
    </w:p>
    <w:p w14:paraId="5C438AE8" w14:textId="77777777" w:rsidR="005F6461" w:rsidRPr="005F6461" w:rsidRDefault="005F6461" w:rsidP="005F6461">
      <w:pPr>
        <w:pStyle w:val="EndNoteBibliography"/>
        <w:spacing w:after="0"/>
        <w:ind w:left="720" w:hanging="720"/>
        <w:rPr>
          <w:noProof/>
        </w:rPr>
      </w:pPr>
      <w:r w:rsidRPr="005F6461">
        <w:rPr>
          <w:noProof/>
        </w:rPr>
        <w:t xml:space="preserve">Arts, T., Delhaas, T., Bovendeerd, P., Verbeek, X., and Prinzen, F.W. (2005). Adaptation to mechanical load determines shape and properties of heart and circulation: the CircAdapt model. </w:t>
      </w:r>
      <w:r w:rsidRPr="005F6461">
        <w:rPr>
          <w:i/>
          <w:noProof/>
        </w:rPr>
        <w:t>Am J Physiol Heart Circ Physiol</w:t>
      </w:r>
      <w:r w:rsidRPr="005F6461">
        <w:rPr>
          <w:noProof/>
        </w:rPr>
        <w:t xml:space="preserve"> 288(4)</w:t>
      </w:r>
      <w:r w:rsidRPr="005F6461">
        <w:rPr>
          <w:b/>
          <w:noProof/>
        </w:rPr>
        <w:t>,</w:t>
      </w:r>
      <w:r w:rsidRPr="005F6461">
        <w:rPr>
          <w:noProof/>
        </w:rPr>
        <w:t xml:space="preserve"> H1943-1954. doi: 10.1152/ajpheart.00444.2004.</w:t>
      </w:r>
    </w:p>
    <w:p w14:paraId="3B3D4963" w14:textId="77777777" w:rsidR="005F6461" w:rsidRPr="005F6461" w:rsidRDefault="005F6461" w:rsidP="005F6461">
      <w:pPr>
        <w:pStyle w:val="EndNoteBibliography"/>
        <w:spacing w:after="0"/>
        <w:ind w:left="720" w:hanging="720"/>
        <w:rPr>
          <w:noProof/>
        </w:rPr>
      </w:pPr>
      <w:r w:rsidRPr="005F6461">
        <w:rPr>
          <w:noProof/>
        </w:rPr>
        <w:t xml:space="preserve">Arts, T., Lumens, J., Kroon, W., and Delhaas, T. (2012). Control of whole heart geometry by intramyocardial mechano-feedback: a model study. </w:t>
      </w:r>
      <w:r w:rsidRPr="005F6461">
        <w:rPr>
          <w:i/>
          <w:noProof/>
        </w:rPr>
        <w:t>PLoS Comput Biol</w:t>
      </w:r>
      <w:r w:rsidRPr="005F6461">
        <w:rPr>
          <w:noProof/>
        </w:rPr>
        <w:t xml:space="preserve"> 8(2)</w:t>
      </w:r>
      <w:r w:rsidRPr="005F6461">
        <w:rPr>
          <w:b/>
          <w:noProof/>
        </w:rPr>
        <w:t>,</w:t>
      </w:r>
      <w:r w:rsidRPr="005F6461">
        <w:rPr>
          <w:noProof/>
        </w:rPr>
        <w:t xml:space="preserve"> e1002369. doi: 10.1371/journal.pcbi.1002369.</w:t>
      </w:r>
    </w:p>
    <w:p w14:paraId="39C5016B" w14:textId="77777777" w:rsidR="005F6461" w:rsidRPr="005F6461" w:rsidRDefault="005F6461" w:rsidP="005F6461">
      <w:pPr>
        <w:pStyle w:val="EndNoteBibliography"/>
        <w:spacing w:after="0"/>
        <w:ind w:left="720" w:hanging="720"/>
        <w:rPr>
          <w:noProof/>
        </w:rPr>
      </w:pPr>
      <w:r w:rsidRPr="005F6461">
        <w:rPr>
          <w:noProof/>
        </w:rPr>
        <w:t xml:space="preserve">Ashrafian, H., Frenneaux, M.P., and Opie, L.H. (2007). Metabolic mechanisms in heart failure. </w:t>
      </w:r>
      <w:r w:rsidRPr="005F6461">
        <w:rPr>
          <w:i/>
          <w:noProof/>
        </w:rPr>
        <w:t>Circulation</w:t>
      </w:r>
      <w:r w:rsidRPr="005F6461">
        <w:rPr>
          <w:noProof/>
        </w:rPr>
        <w:t xml:space="preserve"> 116(4)</w:t>
      </w:r>
      <w:r w:rsidRPr="005F6461">
        <w:rPr>
          <w:b/>
          <w:noProof/>
        </w:rPr>
        <w:t>,</w:t>
      </w:r>
      <w:r w:rsidRPr="005F6461">
        <w:rPr>
          <w:noProof/>
        </w:rPr>
        <w:t xml:space="preserve"> 434-448. doi: 10.1161/CIRCULATIONAHA.107.702795.</w:t>
      </w:r>
    </w:p>
    <w:p w14:paraId="4092B7C9" w14:textId="77777777" w:rsidR="005F6461" w:rsidRPr="005F6461" w:rsidRDefault="005F6461" w:rsidP="005F6461">
      <w:pPr>
        <w:pStyle w:val="EndNoteBibliography"/>
        <w:spacing w:after="0"/>
        <w:ind w:left="720" w:hanging="720"/>
        <w:rPr>
          <w:noProof/>
        </w:rPr>
      </w:pPr>
      <w:r w:rsidRPr="005F6461">
        <w:rPr>
          <w:noProof/>
        </w:rPr>
        <w:t xml:space="preserve">Bakkestrom, R., Banke, A., Pecini, R., Irmukhamedov, A., Nielsen, S.K., Andersen, M.J., et al. (2018). Cardiac remodelling and haemodynamic characteristics in primary mitral valve regurgitation. </w:t>
      </w:r>
      <w:r w:rsidRPr="005F6461">
        <w:rPr>
          <w:i/>
          <w:noProof/>
        </w:rPr>
        <w:t>Open Heart</w:t>
      </w:r>
      <w:r w:rsidRPr="005F6461">
        <w:rPr>
          <w:noProof/>
        </w:rPr>
        <w:t xml:space="preserve"> 5(2)</w:t>
      </w:r>
      <w:r w:rsidRPr="005F6461">
        <w:rPr>
          <w:b/>
          <w:noProof/>
        </w:rPr>
        <w:t>,</w:t>
      </w:r>
      <w:r w:rsidRPr="005F6461">
        <w:rPr>
          <w:noProof/>
        </w:rPr>
        <w:t xml:space="preserve"> e000919. doi: 10.1136/openhrt-2018-000919.</w:t>
      </w:r>
    </w:p>
    <w:p w14:paraId="6C39CEA3" w14:textId="77777777" w:rsidR="005F6461" w:rsidRPr="005F6461" w:rsidRDefault="005F6461" w:rsidP="005F6461">
      <w:pPr>
        <w:pStyle w:val="EndNoteBibliography"/>
        <w:spacing w:after="0"/>
        <w:ind w:left="720" w:hanging="720"/>
        <w:rPr>
          <w:noProof/>
        </w:rPr>
      </w:pPr>
      <w:r w:rsidRPr="005F6461">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5F6461">
        <w:rPr>
          <w:i/>
          <w:noProof/>
        </w:rPr>
        <w:t>Circ Cardiovasc Imaging</w:t>
      </w:r>
      <w:r w:rsidRPr="005F6461">
        <w:rPr>
          <w:noProof/>
        </w:rPr>
        <w:t xml:space="preserve"> 6(6)</w:t>
      </w:r>
      <w:r w:rsidRPr="005F6461">
        <w:rPr>
          <w:b/>
          <w:noProof/>
        </w:rPr>
        <w:t>,</w:t>
      </w:r>
      <w:r w:rsidRPr="005F6461">
        <w:rPr>
          <w:noProof/>
        </w:rPr>
        <w:t xml:space="preserve"> 1009-1017. doi: 10.1161/CIRCIMAGING.113.000515.</w:t>
      </w:r>
    </w:p>
    <w:p w14:paraId="5B5F9404" w14:textId="77777777" w:rsidR="005F6461" w:rsidRPr="005F6461" w:rsidRDefault="005F6461" w:rsidP="005F6461">
      <w:pPr>
        <w:pStyle w:val="EndNoteBibliography"/>
        <w:spacing w:after="0"/>
        <w:ind w:left="720" w:hanging="720"/>
        <w:rPr>
          <w:noProof/>
        </w:rPr>
      </w:pPr>
      <w:r w:rsidRPr="005F6461">
        <w:rPr>
          <w:noProof/>
        </w:rPr>
        <w:t xml:space="preserve">Bekeredjian, R., and Grayburn, P.A. (2005). Valvular heart disease: aortic regurgitation. </w:t>
      </w:r>
      <w:r w:rsidRPr="005F6461">
        <w:rPr>
          <w:i/>
          <w:noProof/>
        </w:rPr>
        <w:t>Circulation</w:t>
      </w:r>
      <w:r w:rsidRPr="005F6461">
        <w:rPr>
          <w:noProof/>
        </w:rPr>
        <w:t xml:space="preserve"> 112(1)</w:t>
      </w:r>
      <w:r w:rsidRPr="005F6461">
        <w:rPr>
          <w:b/>
          <w:noProof/>
        </w:rPr>
        <w:t>,</w:t>
      </w:r>
      <w:r w:rsidRPr="005F6461">
        <w:rPr>
          <w:noProof/>
        </w:rPr>
        <w:t xml:space="preserve"> 125-134. doi: 10.1161/CIRCULATIONAHA.104.488825.</w:t>
      </w:r>
    </w:p>
    <w:p w14:paraId="0E78BA52" w14:textId="77777777" w:rsidR="005F6461" w:rsidRPr="005F6461" w:rsidRDefault="005F6461" w:rsidP="005F6461">
      <w:pPr>
        <w:pStyle w:val="EndNoteBibliography"/>
        <w:spacing w:after="0"/>
        <w:ind w:left="720" w:hanging="720"/>
        <w:rPr>
          <w:noProof/>
        </w:rPr>
      </w:pPr>
      <w:r w:rsidRPr="005F6461">
        <w:rPr>
          <w:noProof/>
        </w:rPr>
        <w:t xml:space="preserve">Campbell, K.S. (2014). Dynamic coupling of regulated binding sites and cycling myosin heads in striated muscle. </w:t>
      </w:r>
      <w:r w:rsidRPr="005F6461">
        <w:rPr>
          <w:i/>
          <w:noProof/>
        </w:rPr>
        <w:t>J Gen Physiol</w:t>
      </w:r>
      <w:r w:rsidRPr="005F6461">
        <w:rPr>
          <w:noProof/>
        </w:rPr>
        <w:t xml:space="preserve"> 143(3)</w:t>
      </w:r>
      <w:r w:rsidRPr="005F6461">
        <w:rPr>
          <w:b/>
          <w:noProof/>
        </w:rPr>
        <w:t>,</w:t>
      </w:r>
      <w:r w:rsidRPr="005F6461">
        <w:rPr>
          <w:noProof/>
        </w:rPr>
        <w:t xml:space="preserve"> 387-399. doi: 10.1085/jgp.201311078.</w:t>
      </w:r>
    </w:p>
    <w:p w14:paraId="605C843F" w14:textId="77777777" w:rsidR="005F6461" w:rsidRPr="005F6461" w:rsidRDefault="005F6461" w:rsidP="005F6461">
      <w:pPr>
        <w:pStyle w:val="EndNoteBibliography"/>
        <w:spacing w:after="0"/>
        <w:ind w:left="720" w:hanging="720"/>
        <w:rPr>
          <w:noProof/>
        </w:rPr>
      </w:pPr>
      <w:r w:rsidRPr="005F6461">
        <w:rPr>
          <w:noProof/>
        </w:rPr>
        <w:t xml:space="preserve">Campbell, K.S., Chrisman, B.S., and Campbell, S.G. (2020). Multiscale Modeling of Cardiovascular Function Predicts That the End-Systolic Pressure Volume Relationship Can Be Targeted via Multiple Therapeutic Strategies. </w:t>
      </w:r>
      <w:r w:rsidRPr="005F6461">
        <w:rPr>
          <w:i/>
          <w:noProof/>
        </w:rPr>
        <w:t>Front Physiol</w:t>
      </w:r>
      <w:r w:rsidRPr="005F6461">
        <w:rPr>
          <w:noProof/>
        </w:rPr>
        <w:t xml:space="preserve"> 11</w:t>
      </w:r>
      <w:r w:rsidRPr="005F6461">
        <w:rPr>
          <w:b/>
          <w:noProof/>
        </w:rPr>
        <w:t>,</w:t>
      </w:r>
      <w:r w:rsidRPr="005F6461">
        <w:rPr>
          <w:noProof/>
        </w:rPr>
        <w:t xml:space="preserve"> 1043. doi: 10.3389/fphys.2020.01043.</w:t>
      </w:r>
    </w:p>
    <w:p w14:paraId="4D062CCD" w14:textId="77777777" w:rsidR="005F6461" w:rsidRPr="005F6461" w:rsidRDefault="005F6461" w:rsidP="005F6461">
      <w:pPr>
        <w:pStyle w:val="EndNoteBibliography"/>
        <w:spacing w:after="0"/>
        <w:ind w:left="720" w:hanging="720"/>
        <w:rPr>
          <w:noProof/>
        </w:rPr>
      </w:pPr>
      <w:r w:rsidRPr="005F6461">
        <w:rPr>
          <w:noProof/>
        </w:rPr>
        <w:t xml:space="preserve">Campbell, K.S., Janssen, P.M.L., and Campbell, S.G. (2018). Force-Dependent Recruitment from the Myosin Off State Contributes to Length-Dependent Activation. </w:t>
      </w:r>
      <w:r w:rsidRPr="005F6461">
        <w:rPr>
          <w:i/>
          <w:noProof/>
        </w:rPr>
        <w:t>Biophys J</w:t>
      </w:r>
      <w:r w:rsidRPr="005F6461">
        <w:rPr>
          <w:noProof/>
        </w:rPr>
        <w:t xml:space="preserve"> 115(3)</w:t>
      </w:r>
      <w:r w:rsidRPr="005F6461">
        <w:rPr>
          <w:b/>
          <w:noProof/>
        </w:rPr>
        <w:t>,</w:t>
      </w:r>
      <w:r w:rsidRPr="005F6461">
        <w:rPr>
          <w:noProof/>
        </w:rPr>
        <w:t xml:space="preserve"> 543-553. doi: 10.1016/j.bpj.2018.07.006.</w:t>
      </w:r>
    </w:p>
    <w:p w14:paraId="4C74D5AD" w14:textId="77777777" w:rsidR="005F6461" w:rsidRPr="005F6461" w:rsidRDefault="005F6461" w:rsidP="005F6461">
      <w:pPr>
        <w:pStyle w:val="EndNoteBibliography"/>
        <w:spacing w:after="0"/>
        <w:ind w:left="720" w:hanging="720"/>
        <w:rPr>
          <w:noProof/>
        </w:rPr>
      </w:pPr>
      <w:r w:rsidRPr="005F6461">
        <w:rPr>
          <w:noProof/>
        </w:rPr>
        <w:t xml:space="preserve">Carabello, B.A. (2002). Concentric versus eccentric remodeling. </w:t>
      </w:r>
      <w:r w:rsidRPr="005F6461">
        <w:rPr>
          <w:i/>
          <w:noProof/>
        </w:rPr>
        <w:t>J Card Fail</w:t>
      </w:r>
      <w:r w:rsidRPr="005F6461">
        <w:rPr>
          <w:noProof/>
        </w:rPr>
        <w:t xml:space="preserve"> 8(6 Suppl)</w:t>
      </w:r>
      <w:r w:rsidRPr="005F6461">
        <w:rPr>
          <w:b/>
          <w:noProof/>
        </w:rPr>
        <w:t>,</w:t>
      </w:r>
      <w:r w:rsidRPr="005F6461">
        <w:rPr>
          <w:noProof/>
        </w:rPr>
        <w:t xml:space="preserve"> S258-263. doi: 10.1054/jcaf.2002.129250.</w:t>
      </w:r>
    </w:p>
    <w:p w14:paraId="253544E3" w14:textId="77777777" w:rsidR="005F6461" w:rsidRPr="005F6461" w:rsidRDefault="005F6461" w:rsidP="005F6461">
      <w:pPr>
        <w:pStyle w:val="EndNoteBibliography"/>
        <w:spacing w:after="0"/>
        <w:ind w:left="720" w:hanging="720"/>
        <w:rPr>
          <w:noProof/>
        </w:rPr>
      </w:pPr>
      <w:r w:rsidRPr="005F6461">
        <w:rPr>
          <w:noProof/>
        </w:rPr>
        <w:t xml:space="preserve">Carabello, B.A., Zile, M.R., Tanaka, R., and Cooper, G.t. (1992). Left ventricular hypertrophy due to volume overload versus pressure overload. </w:t>
      </w:r>
      <w:r w:rsidRPr="005F6461">
        <w:rPr>
          <w:i/>
          <w:noProof/>
        </w:rPr>
        <w:t>Am J Physiol</w:t>
      </w:r>
      <w:r w:rsidRPr="005F6461">
        <w:rPr>
          <w:noProof/>
        </w:rPr>
        <w:t xml:space="preserve"> 263(4 Pt 2)</w:t>
      </w:r>
      <w:r w:rsidRPr="005F6461">
        <w:rPr>
          <w:b/>
          <w:noProof/>
        </w:rPr>
        <w:t>,</w:t>
      </w:r>
      <w:r w:rsidRPr="005F6461">
        <w:rPr>
          <w:noProof/>
        </w:rPr>
        <w:t xml:space="preserve"> H1137-1144. doi: 10.1152/ajpheart.1992.263.4.H1137.</w:t>
      </w:r>
    </w:p>
    <w:p w14:paraId="6C0D2E63" w14:textId="77777777" w:rsidR="005F6461" w:rsidRPr="005F6461" w:rsidRDefault="005F6461" w:rsidP="005F6461">
      <w:pPr>
        <w:pStyle w:val="EndNoteBibliography"/>
        <w:spacing w:after="0"/>
        <w:ind w:left="720" w:hanging="720"/>
        <w:rPr>
          <w:noProof/>
        </w:rPr>
      </w:pPr>
      <w:r w:rsidRPr="005F6461">
        <w:rPr>
          <w:noProof/>
        </w:rPr>
        <w:t xml:space="preserve">Chin, C.W., Khaw, H.J., Luo, E., Tan, S., White, A.C., Newby, D.E., et al. (2014). Echocardiography underestimates stroke volume and aortic valve area: implications for patients with small-area low-gradient aortic stenosis. </w:t>
      </w:r>
      <w:r w:rsidRPr="005F6461">
        <w:rPr>
          <w:i/>
          <w:noProof/>
        </w:rPr>
        <w:t>Can J Cardiol</w:t>
      </w:r>
      <w:r w:rsidRPr="005F6461">
        <w:rPr>
          <w:noProof/>
        </w:rPr>
        <w:t xml:space="preserve"> 30(9)</w:t>
      </w:r>
      <w:r w:rsidRPr="005F6461">
        <w:rPr>
          <w:b/>
          <w:noProof/>
        </w:rPr>
        <w:t>,</w:t>
      </w:r>
      <w:r w:rsidRPr="005F6461">
        <w:rPr>
          <w:noProof/>
        </w:rPr>
        <w:t xml:space="preserve"> 1064-1072. doi: 10.1016/j.cjca.2014.04.021.</w:t>
      </w:r>
    </w:p>
    <w:p w14:paraId="4ED069BA" w14:textId="77777777" w:rsidR="005F6461" w:rsidRPr="005F6461" w:rsidRDefault="005F6461" w:rsidP="005F6461">
      <w:pPr>
        <w:pStyle w:val="EndNoteBibliography"/>
        <w:spacing w:after="0"/>
        <w:ind w:left="720" w:hanging="720"/>
        <w:rPr>
          <w:noProof/>
        </w:rPr>
      </w:pPr>
      <w:r w:rsidRPr="005F6461">
        <w:rPr>
          <w:noProof/>
        </w:rPr>
        <w:t xml:space="preserve">Chin, C.W.L., Everett, R.J., Kwiecinski, J., Vesey, A.T., Yeung, E., Esson, G., et al. (2017). Myocardial Fibrosis and Cardiac Decompensation in Aortic Stenosis. </w:t>
      </w:r>
      <w:r w:rsidRPr="005F6461">
        <w:rPr>
          <w:i/>
          <w:noProof/>
        </w:rPr>
        <w:t>JACC Cardiovasc Imaging</w:t>
      </w:r>
      <w:r w:rsidRPr="005F6461">
        <w:rPr>
          <w:noProof/>
        </w:rPr>
        <w:t xml:space="preserve"> 10(11)</w:t>
      </w:r>
      <w:r w:rsidRPr="005F6461">
        <w:rPr>
          <w:b/>
          <w:noProof/>
        </w:rPr>
        <w:t>,</w:t>
      </w:r>
      <w:r w:rsidRPr="005F6461">
        <w:rPr>
          <w:noProof/>
        </w:rPr>
        <w:t xml:space="preserve"> 1320-1333. doi: 10.1016/j.jcmg.2016.10.007.</w:t>
      </w:r>
    </w:p>
    <w:p w14:paraId="4DD5D2E1" w14:textId="77777777" w:rsidR="005F6461" w:rsidRPr="005F6461" w:rsidRDefault="005F6461" w:rsidP="005F6461">
      <w:pPr>
        <w:pStyle w:val="EndNoteBibliography"/>
        <w:spacing w:after="0"/>
        <w:ind w:left="720" w:hanging="720"/>
        <w:rPr>
          <w:noProof/>
        </w:rPr>
      </w:pPr>
      <w:r w:rsidRPr="005F6461">
        <w:rPr>
          <w:noProof/>
        </w:rPr>
        <w:t xml:space="preserve">Davis, J., Davis, L.C., Correll, R.N., Makarewich, C.A., Schwanekamp, J.A., Moussavi-Harami, F., et al. (2016). A Tension-Based Model Distinguishes Hypertrophic versus Dilated Cardiomyopathy. </w:t>
      </w:r>
      <w:r w:rsidRPr="005F6461">
        <w:rPr>
          <w:i/>
          <w:noProof/>
        </w:rPr>
        <w:t>Cell</w:t>
      </w:r>
      <w:r w:rsidRPr="005F6461">
        <w:rPr>
          <w:noProof/>
        </w:rPr>
        <w:t xml:space="preserve"> 165(5)</w:t>
      </w:r>
      <w:r w:rsidRPr="005F6461">
        <w:rPr>
          <w:b/>
          <w:noProof/>
        </w:rPr>
        <w:t>,</w:t>
      </w:r>
      <w:r w:rsidRPr="005F6461">
        <w:rPr>
          <w:noProof/>
        </w:rPr>
        <w:t xml:space="preserve"> 1147-1159. doi: 10.1016/j.cell.2016.04.002.</w:t>
      </w:r>
    </w:p>
    <w:p w14:paraId="686ABDD9" w14:textId="77777777" w:rsidR="005F6461" w:rsidRPr="005F6461" w:rsidRDefault="005F6461" w:rsidP="005F6461">
      <w:pPr>
        <w:pStyle w:val="EndNoteBibliography"/>
        <w:spacing w:after="0"/>
        <w:ind w:left="720" w:hanging="720"/>
        <w:rPr>
          <w:noProof/>
        </w:rPr>
      </w:pPr>
      <w:r w:rsidRPr="005F6461">
        <w:rPr>
          <w:noProof/>
        </w:rPr>
        <w:lastRenderedPageBreak/>
        <w:t xml:space="preserve">Edwards, N.C., Moody, W.E., Yuan, M., Weale, P., Neal, D., Townend, J.N., et al. (2014). Quantification of left ventricular interstitial fibrosis in asymptomatic chronic primary degenerative mitral regurgitation. </w:t>
      </w:r>
      <w:r w:rsidRPr="005F6461">
        <w:rPr>
          <w:i/>
          <w:noProof/>
        </w:rPr>
        <w:t>Circ Cardiovasc Imaging</w:t>
      </w:r>
      <w:r w:rsidRPr="005F6461">
        <w:rPr>
          <w:noProof/>
        </w:rPr>
        <w:t xml:space="preserve"> 7(6)</w:t>
      </w:r>
      <w:r w:rsidRPr="005F6461">
        <w:rPr>
          <w:b/>
          <w:noProof/>
        </w:rPr>
        <w:t>,</w:t>
      </w:r>
      <w:r w:rsidRPr="005F6461">
        <w:rPr>
          <w:noProof/>
        </w:rPr>
        <w:t xml:space="preserve"> 946-953. doi: 10.1161/CIRCIMAGING.114.002397.</w:t>
      </w:r>
    </w:p>
    <w:p w14:paraId="016146B7" w14:textId="77777777" w:rsidR="005F6461" w:rsidRPr="005F6461" w:rsidRDefault="005F6461" w:rsidP="005F6461">
      <w:pPr>
        <w:pStyle w:val="EndNoteBibliography"/>
        <w:spacing w:after="0"/>
        <w:ind w:left="720" w:hanging="720"/>
        <w:rPr>
          <w:noProof/>
        </w:rPr>
      </w:pPr>
      <w:r w:rsidRPr="005F6461">
        <w:rPr>
          <w:noProof/>
        </w:rPr>
        <w:t xml:space="preserve">Estrada, A.C., Yoshida, K., Saucerman, J.J., and Holmes, J.W. (2021). A multiscale model of cardiac concentric hypertrophy incorporating both mechanical and hormonal drivers of growth. </w:t>
      </w:r>
      <w:r w:rsidRPr="005F6461">
        <w:rPr>
          <w:i/>
          <w:noProof/>
        </w:rPr>
        <w:t>Biomech Model Mechanobiol</w:t>
      </w:r>
      <w:r w:rsidRPr="005F6461">
        <w:rPr>
          <w:noProof/>
        </w:rPr>
        <w:t xml:space="preserve"> 20(1)</w:t>
      </w:r>
      <w:r w:rsidRPr="005F6461">
        <w:rPr>
          <w:b/>
          <w:noProof/>
        </w:rPr>
        <w:t>,</w:t>
      </w:r>
      <w:r w:rsidRPr="005F6461">
        <w:rPr>
          <w:noProof/>
        </w:rPr>
        <w:t xml:space="preserve"> 293-307. doi: 10.1007/s10237-020-01385-6.</w:t>
      </w:r>
    </w:p>
    <w:p w14:paraId="70D6D899" w14:textId="77777777" w:rsidR="005F6461" w:rsidRPr="005F6461" w:rsidRDefault="005F6461" w:rsidP="005F6461">
      <w:pPr>
        <w:pStyle w:val="EndNoteBibliography"/>
        <w:spacing w:after="0"/>
        <w:ind w:left="720" w:hanging="720"/>
        <w:rPr>
          <w:noProof/>
        </w:rPr>
      </w:pPr>
      <w:r w:rsidRPr="005F6461">
        <w:rPr>
          <w:noProof/>
        </w:rPr>
        <w:t xml:space="preserve">Everett, R.J., Clavel, M.A., Pibarot, P., and Dweck, M.R. (2018a). Timing of intervention in aortic stenosis: a review of current and future strategies. </w:t>
      </w:r>
      <w:r w:rsidRPr="005F6461">
        <w:rPr>
          <w:i/>
          <w:noProof/>
        </w:rPr>
        <w:t>Heart</w:t>
      </w:r>
      <w:r w:rsidRPr="005F6461">
        <w:rPr>
          <w:noProof/>
        </w:rPr>
        <w:t xml:space="preserve"> 104(24)</w:t>
      </w:r>
      <w:r w:rsidRPr="005F6461">
        <w:rPr>
          <w:b/>
          <w:noProof/>
        </w:rPr>
        <w:t>,</w:t>
      </w:r>
      <w:r w:rsidRPr="005F6461">
        <w:rPr>
          <w:noProof/>
        </w:rPr>
        <w:t xml:space="preserve"> 2067-2076. doi: 10.1136/heartjnl-2017-312304.</w:t>
      </w:r>
    </w:p>
    <w:p w14:paraId="0E7CB672" w14:textId="77777777" w:rsidR="005F6461" w:rsidRPr="005F6461" w:rsidRDefault="005F6461" w:rsidP="005F6461">
      <w:pPr>
        <w:pStyle w:val="EndNoteBibliography"/>
        <w:spacing w:after="0"/>
        <w:ind w:left="720" w:hanging="720"/>
        <w:rPr>
          <w:noProof/>
        </w:rPr>
      </w:pPr>
      <w:r w:rsidRPr="005F6461">
        <w:rPr>
          <w:noProof/>
        </w:rPr>
        <w:t xml:space="preserve">Everett, R.J., Tastet, L., Clavel, M.A., Chin, C.W.L., Capoulade, R., Vassiliou, V.S., et al. (2018b). Progression of Hypertrophy and Myocardial Fibrosis in Aortic Stenosis: A Multicenter Cardiac Magnetic Resonance Study. </w:t>
      </w:r>
      <w:r w:rsidRPr="005F6461">
        <w:rPr>
          <w:i/>
          <w:noProof/>
        </w:rPr>
        <w:t>Circ Cardiovasc Imaging</w:t>
      </w:r>
      <w:r w:rsidRPr="005F6461">
        <w:rPr>
          <w:noProof/>
        </w:rPr>
        <w:t xml:space="preserve"> 11(6)</w:t>
      </w:r>
      <w:r w:rsidRPr="005F6461">
        <w:rPr>
          <w:b/>
          <w:noProof/>
        </w:rPr>
        <w:t>,</w:t>
      </w:r>
      <w:r w:rsidRPr="005F6461">
        <w:rPr>
          <w:noProof/>
        </w:rPr>
        <w:t xml:space="preserve"> e007451. doi: 10.1161/CIRCIMAGING.117.007451.</w:t>
      </w:r>
    </w:p>
    <w:p w14:paraId="7EF03207" w14:textId="77777777" w:rsidR="005F6461" w:rsidRPr="005F6461" w:rsidRDefault="005F6461" w:rsidP="005F6461">
      <w:pPr>
        <w:pStyle w:val="EndNoteBibliography"/>
        <w:spacing w:after="0"/>
        <w:ind w:left="720" w:hanging="720"/>
        <w:rPr>
          <w:noProof/>
        </w:rPr>
      </w:pPr>
      <w:r w:rsidRPr="005F6461">
        <w:rPr>
          <w:noProof/>
        </w:rPr>
        <w:t xml:space="preserve">Everett, R.J., Treibel, T.A., Fukui, M., Lee, H., Rigolli, M., Singh, A., et al. (2020). Extracellular Myocardial Volume in Patients With Aortic Stenosis. </w:t>
      </w:r>
      <w:r w:rsidRPr="005F6461">
        <w:rPr>
          <w:i/>
          <w:noProof/>
        </w:rPr>
        <w:t>J Am Coll Cardiol</w:t>
      </w:r>
      <w:r w:rsidRPr="005F6461">
        <w:rPr>
          <w:noProof/>
        </w:rPr>
        <w:t xml:space="preserve"> 75(3)</w:t>
      </w:r>
      <w:r w:rsidRPr="005F6461">
        <w:rPr>
          <w:b/>
          <w:noProof/>
        </w:rPr>
        <w:t>,</w:t>
      </w:r>
      <w:r w:rsidRPr="005F6461">
        <w:rPr>
          <w:noProof/>
        </w:rPr>
        <w:t xml:space="preserve"> 304-316. doi: 10.1016/j.jacc.2019.11.032.</w:t>
      </w:r>
    </w:p>
    <w:p w14:paraId="5A750107" w14:textId="77777777" w:rsidR="005F6461" w:rsidRPr="005F6461" w:rsidRDefault="005F6461" w:rsidP="005F6461">
      <w:pPr>
        <w:pStyle w:val="EndNoteBibliography"/>
        <w:spacing w:after="0"/>
        <w:ind w:left="720" w:hanging="720"/>
        <w:rPr>
          <w:noProof/>
        </w:rPr>
      </w:pPr>
      <w:r w:rsidRPr="005F6461">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5F6461">
        <w:rPr>
          <w:i/>
          <w:noProof/>
        </w:rPr>
        <w:t>Heart</w:t>
      </w:r>
      <w:r w:rsidRPr="005F6461">
        <w:rPr>
          <w:noProof/>
        </w:rPr>
        <w:t xml:space="preserve"> 99(16)</w:t>
      </w:r>
      <w:r w:rsidRPr="005F6461">
        <w:rPr>
          <w:b/>
          <w:noProof/>
        </w:rPr>
        <w:t>,</w:t>
      </w:r>
      <w:r w:rsidRPr="005F6461">
        <w:rPr>
          <w:noProof/>
        </w:rPr>
        <w:t xml:space="preserve"> 1185-1191. doi: 10.1136/heartjnl-2013-303927.</w:t>
      </w:r>
    </w:p>
    <w:p w14:paraId="264B73C0" w14:textId="77777777" w:rsidR="005F6461" w:rsidRPr="005F6461" w:rsidRDefault="005F6461" w:rsidP="005F6461">
      <w:pPr>
        <w:pStyle w:val="EndNoteBibliography"/>
        <w:spacing w:after="0"/>
        <w:ind w:left="720" w:hanging="720"/>
        <w:rPr>
          <w:noProof/>
        </w:rPr>
      </w:pPr>
      <w:r w:rsidRPr="005F6461">
        <w:rPr>
          <w:noProof/>
        </w:rPr>
        <w:t xml:space="preserve">Frey, N., and Olson, E.N. (2003). Cardiac hypertrophy: the good, the bad, and the ugly. </w:t>
      </w:r>
      <w:r w:rsidRPr="005F6461">
        <w:rPr>
          <w:i/>
          <w:noProof/>
        </w:rPr>
        <w:t>Annu Rev Physiol</w:t>
      </w:r>
      <w:r w:rsidRPr="005F6461">
        <w:rPr>
          <w:noProof/>
        </w:rPr>
        <w:t xml:space="preserve"> 65</w:t>
      </w:r>
      <w:r w:rsidRPr="005F6461">
        <w:rPr>
          <w:b/>
          <w:noProof/>
        </w:rPr>
        <w:t>,</w:t>
      </w:r>
      <w:r w:rsidRPr="005F6461">
        <w:rPr>
          <w:noProof/>
        </w:rPr>
        <w:t xml:space="preserve"> 45-79. doi: 10.1146/annurev.physiol.65.092101.142243.</w:t>
      </w:r>
    </w:p>
    <w:p w14:paraId="3CAA319F" w14:textId="77777777" w:rsidR="005F6461" w:rsidRPr="005F6461" w:rsidRDefault="005F6461" w:rsidP="005F6461">
      <w:pPr>
        <w:pStyle w:val="EndNoteBibliography"/>
        <w:spacing w:after="0"/>
        <w:ind w:left="720" w:hanging="720"/>
        <w:rPr>
          <w:noProof/>
        </w:rPr>
      </w:pPr>
      <w:r w:rsidRPr="005F6461">
        <w:rPr>
          <w:noProof/>
        </w:rPr>
        <w:t xml:space="preserve">Geiger, J., Rahsepar, A.A., Suwa, K., Powell, A., Ghasemiesfe, A., Barker, A.J., et al. (2018). 4D flow MRI, cardiac function, and T1 -mapping: Association of valve-mediated changes in aortic hemodynamics with left ventricular remodeling. </w:t>
      </w:r>
      <w:r w:rsidRPr="005F6461">
        <w:rPr>
          <w:i/>
          <w:noProof/>
        </w:rPr>
        <w:t>J Magn Reson Imaging</w:t>
      </w:r>
      <w:r w:rsidRPr="005F6461">
        <w:rPr>
          <w:noProof/>
        </w:rPr>
        <w:t xml:space="preserve"> 48(1)</w:t>
      </w:r>
      <w:r w:rsidRPr="005F6461">
        <w:rPr>
          <w:b/>
          <w:noProof/>
        </w:rPr>
        <w:t>,</w:t>
      </w:r>
      <w:r w:rsidRPr="005F6461">
        <w:rPr>
          <w:noProof/>
        </w:rPr>
        <w:t xml:space="preserve"> 121-131. doi: 10.1002/jmri.25916.</w:t>
      </w:r>
    </w:p>
    <w:p w14:paraId="77BE96C0" w14:textId="77777777" w:rsidR="005F6461" w:rsidRPr="005F6461" w:rsidRDefault="005F6461" w:rsidP="005F6461">
      <w:pPr>
        <w:pStyle w:val="EndNoteBibliography"/>
        <w:spacing w:after="0"/>
        <w:ind w:left="720" w:hanging="720"/>
        <w:rPr>
          <w:noProof/>
        </w:rPr>
      </w:pPr>
      <w:r w:rsidRPr="005F6461">
        <w:rPr>
          <w:noProof/>
        </w:rPr>
        <w:t xml:space="preserve">Goktepe, S., Abilez, O.J., Parker, K.K., and Kuhl, E. (2010). A multiscale model for eccentric and concentric cardiac growth through sarcomerogenesis. </w:t>
      </w:r>
      <w:r w:rsidRPr="005F6461">
        <w:rPr>
          <w:i/>
          <w:noProof/>
        </w:rPr>
        <w:t>J Theor Biol</w:t>
      </w:r>
      <w:r w:rsidRPr="005F6461">
        <w:rPr>
          <w:noProof/>
        </w:rPr>
        <w:t xml:space="preserve"> 265(3)</w:t>
      </w:r>
      <w:r w:rsidRPr="005F6461">
        <w:rPr>
          <w:b/>
          <w:noProof/>
        </w:rPr>
        <w:t>,</w:t>
      </w:r>
      <w:r w:rsidRPr="005F6461">
        <w:rPr>
          <w:noProof/>
        </w:rPr>
        <w:t xml:space="preserve"> 433-442. doi: 10.1016/j.jtbi.2010.04.023.</w:t>
      </w:r>
    </w:p>
    <w:p w14:paraId="7F2CDEFC" w14:textId="77777777" w:rsidR="005F6461" w:rsidRPr="005F6461" w:rsidRDefault="005F6461" w:rsidP="005F6461">
      <w:pPr>
        <w:pStyle w:val="EndNoteBibliography"/>
        <w:spacing w:after="0"/>
        <w:ind w:left="720" w:hanging="720"/>
        <w:rPr>
          <w:noProof/>
        </w:rPr>
      </w:pPr>
      <w:r w:rsidRPr="005F6461">
        <w:rPr>
          <w:noProof/>
        </w:rPr>
        <w:t xml:space="preserve">Gotzmann, M., Hauptmann, S., Hogeweg, M., Choudhury, D.S., Schiedat, F., Dietrich, J.W., et al. (2019). Hemodynamics of paradoxical severe aortic stenosis: insight from a pressure-volume loop analysis. </w:t>
      </w:r>
      <w:r w:rsidRPr="005F6461">
        <w:rPr>
          <w:i/>
          <w:noProof/>
        </w:rPr>
        <w:t>Clin Res Cardiol</w:t>
      </w:r>
      <w:r w:rsidRPr="005F6461">
        <w:rPr>
          <w:noProof/>
        </w:rPr>
        <w:t xml:space="preserve"> 108(8)</w:t>
      </w:r>
      <w:r w:rsidRPr="005F6461">
        <w:rPr>
          <w:b/>
          <w:noProof/>
        </w:rPr>
        <w:t>,</w:t>
      </w:r>
      <w:r w:rsidRPr="005F6461">
        <w:rPr>
          <w:noProof/>
        </w:rPr>
        <w:t xml:space="preserve"> 931-939. doi: 10.1007/s00392-019-01423-z.</w:t>
      </w:r>
    </w:p>
    <w:p w14:paraId="2178FED4" w14:textId="77777777" w:rsidR="005F6461" w:rsidRPr="005F6461" w:rsidRDefault="005F6461" w:rsidP="005F6461">
      <w:pPr>
        <w:pStyle w:val="EndNoteBibliography"/>
        <w:spacing w:after="0"/>
        <w:ind w:left="720" w:hanging="720"/>
        <w:rPr>
          <w:noProof/>
        </w:rPr>
      </w:pPr>
      <w:r w:rsidRPr="005F6461">
        <w:rPr>
          <w:noProof/>
        </w:rPr>
        <w:t xml:space="preserve">Granzier, H.L., and Labeit, S. (2004). The giant protein titin: a major player in myocardial mechanics, signaling, and disease. </w:t>
      </w:r>
      <w:r w:rsidRPr="005F6461">
        <w:rPr>
          <w:i/>
          <w:noProof/>
        </w:rPr>
        <w:t>Circ Res</w:t>
      </w:r>
      <w:r w:rsidRPr="005F6461">
        <w:rPr>
          <w:noProof/>
        </w:rPr>
        <w:t xml:space="preserve"> 94(3)</w:t>
      </w:r>
      <w:r w:rsidRPr="005F6461">
        <w:rPr>
          <w:b/>
          <w:noProof/>
        </w:rPr>
        <w:t>,</w:t>
      </w:r>
      <w:r w:rsidRPr="005F6461">
        <w:rPr>
          <w:noProof/>
        </w:rPr>
        <w:t xml:space="preserve"> 284-295. doi: 10.1161/01.RES.0000117769.88862.F8.</w:t>
      </w:r>
    </w:p>
    <w:p w14:paraId="275D79E7" w14:textId="77777777" w:rsidR="005F6461" w:rsidRPr="005F6461" w:rsidRDefault="005F6461" w:rsidP="005F6461">
      <w:pPr>
        <w:pStyle w:val="EndNoteBibliography"/>
        <w:spacing w:after="0"/>
        <w:ind w:left="720" w:hanging="720"/>
        <w:rPr>
          <w:noProof/>
        </w:rPr>
      </w:pPr>
      <w:r w:rsidRPr="005F6461">
        <w:rPr>
          <w:noProof/>
        </w:rPr>
        <w:t xml:space="preserve">Grossman, W. (1980). Cardiac hypertrophy: useful adaptation or pathologic process? </w:t>
      </w:r>
      <w:r w:rsidRPr="005F6461">
        <w:rPr>
          <w:i/>
          <w:noProof/>
        </w:rPr>
        <w:t>Am J Med</w:t>
      </w:r>
      <w:r w:rsidRPr="005F6461">
        <w:rPr>
          <w:noProof/>
        </w:rPr>
        <w:t xml:space="preserve"> 69(4)</w:t>
      </w:r>
      <w:r w:rsidRPr="005F6461">
        <w:rPr>
          <w:b/>
          <w:noProof/>
        </w:rPr>
        <w:t>,</w:t>
      </w:r>
      <w:r w:rsidRPr="005F6461">
        <w:rPr>
          <w:noProof/>
        </w:rPr>
        <w:t xml:space="preserve"> 576-584. doi: 10.1016/0002-9343(80)90471-4.</w:t>
      </w:r>
    </w:p>
    <w:p w14:paraId="606AF499" w14:textId="77777777" w:rsidR="005F6461" w:rsidRPr="005F6461" w:rsidRDefault="005F6461" w:rsidP="005F6461">
      <w:pPr>
        <w:pStyle w:val="EndNoteBibliography"/>
        <w:spacing w:after="0"/>
        <w:ind w:left="720" w:hanging="720"/>
        <w:rPr>
          <w:noProof/>
        </w:rPr>
      </w:pPr>
      <w:r w:rsidRPr="005F6461">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5F6461">
        <w:rPr>
          <w:i/>
          <w:noProof/>
        </w:rPr>
        <w:t>J Am Coll Cardiol</w:t>
      </w:r>
      <w:r w:rsidRPr="005F6461">
        <w:rPr>
          <w:noProof/>
        </w:rPr>
        <w:t xml:space="preserve"> 49(15)</w:t>
      </w:r>
      <w:r w:rsidRPr="005F6461">
        <w:rPr>
          <w:b/>
          <w:noProof/>
        </w:rPr>
        <w:t>,</w:t>
      </w:r>
      <w:r w:rsidRPr="005F6461">
        <w:rPr>
          <w:noProof/>
        </w:rPr>
        <w:t xml:space="preserve"> 1660-1665. doi: 10.1016/j.jacc.2006.12.044.</w:t>
      </w:r>
    </w:p>
    <w:p w14:paraId="6CF75AC0" w14:textId="77777777" w:rsidR="005F6461" w:rsidRPr="005F6461" w:rsidRDefault="005F6461" w:rsidP="005F6461">
      <w:pPr>
        <w:pStyle w:val="EndNoteBibliography"/>
        <w:spacing w:after="0"/>
        <w:ind w:left="720" w:hanging="720"/>
        <w:rPr>
          <w:noProof/>
        </w:rPr>
      </w:pPr>
      <w:r w:rsidRPr="005F6461">
        <w:rPr>
          <w:noProof/>
        </w:rPr>
        <w:t xml:space="preserve">Guterl, K.A., Haggart, C.R., Janssen, P.M., and Holmes, J.W. (2007). Isometric contraction induces rapid myocyte remodeling in cultured rat right ventricular papillary muscles. </w:t>
      </w:r>
      <w:r w:rsidRPr="005F6461">
        <w:rPr>
          <w:i/>
          <w:noProof/>
        </w:rPr>
        <w:t>Am J Physiol Heart Circ Physiol</w:t>
      </w:r>
      <w:r w:rsidRPr="005F6461">
        <w:rPr>
          <w:noProof/>
        </w:rPr>
        <w:t xml:space="preserve"> 293(6)</w:t>
      </w:r>
      <w:r w:rsidRPr="005F6461">
        <w:rPr>
          <w:b/>
          <w:noProof/>
        </w:rPr>
        <w:t>,</w:t>
      </w:r>
      <w:r w:rsidRPr="005F6461">
        <w:rPr>
          <w:noProof/>
        </w:rPr>
        <w:t xml:space="preserve"> H3707-3712. doi: 10.1152/ajpheart.00296.2007.</w:t>
      </w:r>
    </w:p>
    <w:p w14:paraId="4DA2BC52" w14:textId="77777777" w:rsidR="005F6461" w:rsidRPr="005F6461" w:rsidRDefault="005F6461" w:rsidP="005F6461">
      <w:pPr>
        <w:pStyle w:val="EndNoteBibliography"/>
        <w:spacing w:after="0"/>
        <w:ind w:left="720" w:hanging="720"/>
        <w:rPr>
          <w:noProof/>
        </w:rPr>
      </w:pPr>
      <w:r w:rsidRPr="005F6461">
        <w:rPr>
          <w:noProof/>
        </w:rPr>
        <w:t xml:space="preserve">Hill, J.A., and Olson, E.N. (2008). Cardiac plasticity. </w:t>
      </w:r>
      <w:r w:rsidRPr="005F6461">
        <w:rPr>
          <w:i/>
          <w:noProof/>
        </w:rPr>
        <w:t>N Engl J Med</w:t>
      </w:r>
      <w:r w:rsidRPr="005F6461">
        <w:rPr>
          <w:noProof/>
        </w:rPr>
        <w:t xml:space="preserve"> 358(13)</w:t>
      </w:r>
      <w:r w:rsidRPr="005F6461">
        <w:rPr>
          <w:b/>
          <w:noProof/>
        </w:rPr>
        <w:t>,</w:t>
      </w:r>
      <w:r w:rsidRPr="005F6461">
        <w:rPr>
          <w:noProof/>
        </w:rPr>
        <w:t xml:space="preserve"> 1370-1380. doi: 10.1056/NEJMra072139.</w:t>
      </w:r>
    </w:p>
    <w:p w14:paraId="0C88BF79" w14:textId="77777777" w:rsidR="005F6461" w:rsidRPr="005F6461" w:rsidRDefault="005F6461" w:rsidP="005F6461">
      <w:pPr>
        <w:pStyle w:val="EndNoteBibliography"/>
        <w:spacing w:after="0"/>
        <w:ind w:left="720" w:hanging="720"/>
        <w:rPr>
          <w:noProof/>
        </w:rPr>
      </w:pPr>
      <w:r w:rsidRPr="005F6461">
        <w:rPr>
          <w:noProof/>
        </w:rPr>
        <w:t xml:space="preserve">Huxley, A.F. (1974). Muscular contraction. </w:t>
      </w:r>
      <w:r w:rsidRPr="005F6461">
        <w:rPr>
          <w:i/>
          <w:noProof/>
        </w:rPr>
        <w:t>J Physiol</w:t>
      </w:r>
      <w:r w:rsidRPr="005F6461">
        <w:rPr>
          <w:noProof/>
        </w:rPr>
        <w:t xml:space="preserve"> 243(1)</w:t>
      </w:r>
      <w:r w:rsidRPr="005F6461">
        <w:rPr>
          <w:b/>
          <w:noProof/>
        </w:rPr>
        <w:t>,</w:t>
      </w:r>
      <w:r w:rsidRPr="005F6461">
        <w:rPr>
          <w:noProof/>
        </w:rPr>
        <w:t xml:space="preserve"> 1-43.</w:t>
      </w:r>
    </w:p>
    <w:p w14:paraId="57D6BA68" w14:textId="77777777" w:rsidR="005F6461" w:rsidRPr="005F6461" w:rsidRDefault="005F6461" w:rsidP="005F6461">
      <w:pPr>
        <w:pStyle w:val="EndNoteBibliography"/>
        <w:spacing w:after="0"/>
        <w:ind w:left="720" w:hanging="720"/>
        <w:rPr>
          <w:noProof/>
        </w:rPr>
      </w:pPr>
      <w:r w:rsidRPr="005F6461">
        <w:rPr>
          <w:noProof/>
        </w:rPr>
        <w:lastRenderedPageBreak/>
        <w:t xml:space="preserve">Ingwall, J.S. (2009). Energy metabolism in heart failure and remodelling. </w:t>
      </w:r>
      <w:r w:rsidRPr="005F6461">
        <w:rPr>
          <w:i/>
          <w:noProof/>
        </w:rPr>
        <w:t>Cardiovasc Res</w:t>
      </w:r>
      <w:r w:rsidRPr="005F6461">
        <w:rPr>
          <w:noProof/>
        </w:rPr>
        <w:t xml:space="preserve"> 81(3)</w:t>
      </w:r>
      <w:r w:rsidRPr="005F6461">
        <w:rPr>
          <w:b/>
          <w:noProof/>
        </w:rPr>
        <w:t>,</w:t>
      </w:r>
      <w:r w:rsidRPr="005F6461">
        <w:rPr>
          <w:noProof/>
        </w:rPr>
        <w:t xml:space="preserve"> 412-419. doi: 10.1093/cvr/cvn301.</w:t>
      </w:r>
    </w:p>
    <w:p w14:paraId="349C4849" w14:textId="77777777" w:rsidR="005F6461" w:rsidRPr="005F6461" w:rsidRDefault="005F6461" w:rsidP="005F6461">
      <w:pPr>
        <w:pStyle w:val="EndNoteBibliography"/>
        <w:spacing w:after="0"/>
        <w:ind w:left="720" w:hanging="720"/>
        <w:rPr>
          <w:noProof/>
        </w:rPr>
      </w:pPr>
      <w:r w:rsidRPr="005F6461">
        <w:rPr>
          <w:noProof/>
        </w:rPr>
        <w:t xml:space="preserve">Kerckhoffs, R.C., Omens, J., and McCulloch, A.D. (2012). A single strain-based growth law predicts concentric and eccentric cardiac growth during pressure and volume overload. </w:t>
      </w:r>
      <w:r w:rsidRPr="005F6461">
        <w:rPr>
          <w:i/>
          <w:noProof/>
        </w:rPr>
        <w:t>Mech Res Commun</w:t>
      </w:r>
      <w:r w:rsidRPr="005F6461">
        <w:rPr>
          <w:noProof/>
        </w:rPr>
        <w:t xml:space="preserve"> 42</w:t>
      </w:r>
      <w:r w:rsidRPr="005F6461">
        <w:rPr>
          <w:b/>
          <w:noProof/>
        </w:rPr>
        <w:t>,</w:t>
      </w:r>
      <w:r w:rsidRPr="005F6461">
        <w:rPr>
          <w:noProof/>
        </w:rPr>
        <w:t xml:space="preserve"> 40-50. doi: 10.1016/j.mechrescom.2011.11.004.</w:t>
      </w:r>
    </w:p>
    <w:p w14:paraId="5518CF40" w14:textId="77777777" w:rsidR="005F6461" w:rsidRPr="005F6461" w:rsidRDefault="005F6461" w:rsidP="005F6461">
      <w:pPr>
        <w:pStyle w:val="EndNoteBibliography"/>
        <w:spacing w:after="0"/>
        <w:ind w:left="720" w:hanging="720"/>
        <w:rPr>
          <w:noProof/>
        </w:rPr>
      </w:pPr>
      <w:r w:rsidRPr="005F6461">
        <w:rPr>
          <w:noProof/>
        </w:rPr>
        <w:t xml:space="preserve">Klepach, D., Lee, L.C., Wenk, J.F., Ratcliffe, M.B., Zohdi, T.I., Navia, J.A., et al. (2012). Growth and remodeling of the left ventricle: A case study of myocardial infarction and surgical ventricular restoration. </w:t>
      </w:r>
      <w:r w:rsidRPr="005F6461">
        <w:rPr>
          <w:i/>
          <w:noProof/>
        </w:rPr>
        <w:t>Mech Res Commun</w:t>
      </w:r>
      <w:r w:rsidRPr="005F6461">
        <w:rPr>
          <w:noProof/>
        </w:rPr>
        <w:t xml:space="preserve"> 42</w:t>
      </w:r>
      <w:r w:rsidRPr="005F6461">
        <w:rPr>
          <w:b/>
          <w:noProof/>
        </w:rPr>
        <w:t>,</w:t>
      </w:r>
      <w:r w:rsidRPr="005F6461">
        <w:rPr>
          <w:noProof/>
        </w:rPr>
        <w:t xml:space="preserve"> 134-141. doi: 10.1016/j.mechrescom.2012.03.005.</w:t>
      </w:r>
    </w:p>
    <w:p w14:paraId="7059D4A5" w14:textId="77777777" w:rsidR="005F6461" w:rsidRPr="005F6461" w:rsidRDefault="005F6461" w:rsidP="005F6461">
      <w:pPr>
        <w:pStyle w:val="EndNoteBibliography"/>
        <w:spacing w:after="0"/>
        <w:ind w:left="720" w:hanging="720"/>
        <w:rPr>
          <w:noProof/>
        </w:rPr>
      </w:pPr>
      <w:r w:rsidRPr="005F6461">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5F6461">
        <w:rPr>
          <w:i/>
          <w:noProof/>
        </w:rPr>
        <w:t>J Mol Cell Cardiol</w:t>
      </w:r>
      <w:r w:rsidRPr="005F6461">
        <w:rPr>
          <w:noProof/>
        </w:rPr>
        <w:t xml:space="preserve"> 19(1)</w:t>
      </w:r>
      <w:r w:rsidRPr="005F6461">
        <w:rPr>
          <w:b/>
          <w:noProof/>
        </w:rPr>
        <w:t>,</w:t>
      </w:r>
      <w:r w:rsidRPr="005F6461">
        <w:rPr>
          <w:noProof/>
        </w:rPr>
        <w:t xml:space="preserve"> 105-114. doi: 10.1016/s0022-2828(87)80549-7.</w:t>
      </w:r>
    </w:p>
    <w:p w14:paraId="6C4DE535" w14:textId="77777777" w:rsidR="005F6461" w:rsidRPr="005F6461" w:rsidRDefault="005F6461" w:rsidP="005F6461">
      <w:pPr>
        <w:pStyle w:val="EndNoteBibliography"/>
        <w:spacing w:after="0"/>
        <w:ind w:left="720" w:hanging="720"/>
        <w:rPr>
          <w:noProof/>
        </w:rPr>
      </w:pPr>
      <w:r w:rsidRPr="005F6461">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5F6461">
        <w:rPr>
          <w:i/>
          <w:noProof/>
        </w:rPr>
        <w:t>J Am Soc Echocardiogr</w:t>
      </w:r>
      <w:r w:rsidRPr="005F6461">
        <w:rPr>
          <w:noProof/>
        </w:rPr>
        <w:t xml:space="preserve"> 28(1)</w:t>
      </w:r>
      <w:r w:rsidRPr="005F6461">
        <w:rPr>
          <w:b/>
          <w:noProof/>
        </w:rPr>
        <w:t>,</w:t>
      </w:r>
      <w:r w:rsidRPr="005F6461">
        <w:rPr>
          <w:noProof/>
        </w:rPr>
        <w:t xml:space="preserve"> 1-39 e14. doi: 10.1016/j.echo.2014.10.003.</w:t>
      </w:r>
    </w:p>
    <w:p w14:paraId="274BF550" w14:textId="77777777" w:rsidR="005F6461" w:rsidRPr="005F6461" w:rsidRDefault="005F6461" w:rsidP="005F6461">
      <w:pPr>
        <w:pStyle w:val="EndNoteBibliography"/>
        <w:spacing w:after="0"/>
        <w:ind w:left="720" w:hanging="720"/>
        <w:rPr>
          <w:noProof/>
        </w:rPr>
      </w:pPr>
      <w:r w:rsidRPr="005F6461">
        <w:rPr>
          <w:noProof/>
        </w:rPr>
        <w:t xml:space="preserve">Lee, H.J., Lee, H., Kim, S.M., Park, J.B., Kim, E.K., Chang, S.A., et al. (2020). Diffuse Myocardial Fibrosis and Diastolic Function in Aortic Stenosis. </w:t>
      </w:r>
      <w:r w:rsidRPr="005F6461">
        <w:rPr>
          <w:i/>
          <w:noProof/>
        </w:rPr>
        <w:t>JACC Cardiovasc Imaging</w:t>
      </w:r>
      <w:r w:rsidRPr="005F6461">
        <w:rPr>
          <w:noProof/>
        </w:rPr>
        <w:t xml:space="preserve"> 13(12)</w:t>
      </w:r>
      <w:r w:rsidRPr="005F6461">
        <w:rPr>
          <w:b/>
          <w:noProof/>
        </w:rPr>
        <w:t>,</w:t>
      </w:r>
      <w:r w:rsidRPr="005F6461">
        <w:rPr>
          <w:noProof/>
        </w:rPr>
        <w:t xml:space="preserve"> 2561-2572. doi: 10.1016/j.jcmg.2020.07.007.</w:t>
      </w:r>
    </w:p>
    <w:p w14:paraId="49EA5FCC" w14:textId="77777777" w:rsidR="005F6461" w:rsidRPr="005F6461" w:rsidRDefault="005F6461" w:rsidP="005F6461">
      <w:pPr>
        <w:pStyle w:val="EndNoteBibliography"/>
        <w:spacing w:after="0"/>
        <w:ind w:left="720" w:hanging="720"/>
        <w:rPr>
          <w:noProof/>
        </w:rPr>
      </w:pPr>
      <w:r w:rsidRPr="005F6461">
        <w:rPr>
          <w:noProof/>
        </w:rPr>
        <w:t xml:space="preserve">Lee, L.C., Genet, M., Acevedo-Bolton, G., Ordovas, K., Guccione, J.M., and Kuhl, E. (2015a). A computational model that predicts reverse growth in response to mechanical unloading. </w:t>
      </w:r>
      <w:r w:rsidRPr="005F6461">
        <w:rPr>
          <w:i/>
          <w:noProof/>
        </w:rPr>
        <w:t>Biomech Model Mechanobiol</w:t>
      </w:r>
      <w:r w:rsidRPr="005F6461">
        <w:rPr>
          <w:noProof/>
        </w:rPr>
        <w:t xml:space="preserve"> 14(2)</w:t>
      </w:r>
      <w:r w:rsidRPr="005F6461">
        <w:rPr>
          <w:b/>
          <w:noProof/>
        </w:rPr>
        <w:t>,</w:t>
      </w:r>
      <w:r w:rsidRPr="005F6461">
        <w:rPr>
          <w:noProof/>
        </w:rPr>
        <w:t xml:space="preserve"> 217-229. doi: 10.1007/s10237-014-0598-0.</w:t>
      </w:r>
    </w:p>
    <w:p w14:paraId="7AFF9D6F" w14:textId="77777777" w:rsidR="005F6461" w:rsidRPr="005F6461" w:rsidRDefault="005F6461" w:rsidP="005F6461">
      <w:pPr>
        <w:pStyle w:val="EndNoteBibliography"/>
        <w:spacing w:after="0"/>
        <w:ind w:left="720" w:hanging="720"/>
        <w:rPr>
          <w:noProof/>
        </w:rPr>
      </w:pPr>
      <w:r w:rsidRPr="005F6461">
        <w:rPr>
          <w:noProof/>
        </w:rPr>
        <w:t xml:space="preserve">Lee, L.C., Sundnes, J., Genet, M., Wenk, J.F., and Wall, S.T. (2016). An integrated electromechanical-growth heart model for simulating cardiac therapies. </w:t>
      </w:r>
      <w:r w:rsidRPr="005F6461">
        <w:rPr>
          <w:i/>
          <w:noProof/>
        </w:rPr>
        <w:t>Biomech Model Mechanobiol</w:t>
      </w:r>
      <w:r w:rsidRPr="005F6461">
        <w:rPr>
          <w:noProof/>
        </w:rPr>
        <w:t xml:space="preserve"> 15(4)</w:t>
      </w:r>
      <w:r w:rsidRPr="005F6461">
        <w:rPr>
          <w:b/>
          <w:noProof/>
        </w:rPr>
        <w:t>,</w:t>
      </w:r>
      <w:r w:rsidRPr="005F6461">
        <w:rPr>
          <w:noProof/>
        </w:rPr>
        <w:t xml:space="preserve"> 791-803. doi: 10.1007/s10237-015-0723-8.</w:t>
      </w:r>
    </w:p>
    <w:p w14:paraId="326B1F85" w14:textId="77777777" w:rsidR="005F6461" w:rsidRPr="005F6461" w:rsidRDefault="005F6461" w:rsidP="005F6461">
      <w:pPr>
        <w:pStyle w:val="EndNoteBibliography"/>
        <w:spacing w:after="0"/>
        <w:ind w:left="720" w:hanging="720"/>
        <w:rPr>
          <w:noProof/>
        </w:rPr>
      </w:pPr>
      <w:r w:rsidRPr="005F6461">
        <w:rPr>
          <w:noProof/>
        </w:rPr>
        <w:t xml:space="preserve">Lee, S.P., Lee, W., Lee, J.M., Park, E.A., Kim, H.K., Kim, Y.J., et al. (2015b). Assessment of diffuse myocardial fibrosis by using MR imaging in asymptomatic patients with aortic stenosis. </w:t>
      </w:r>
      <w:r w:rsidRPr="005F6461">
        <w:rPr>
          <w:i/>
          <w:noProof/>
        </w:rPr>
        <w:t>Radiology</w:t>
      </w:r>
      <w:r w:rsidRPr="005F6461">
        <w:rPr>
          <w:noProof/>
        </w:rPr>
        <w:t xml:space="preserve"> 274(2)</w:t>
      </w:r>
      <w:r w:rsidRPr="005F6461">
        <w:rPr>
          <w:b/>
          <w:noProof/>
        </w:rPr>
        <w:t>,</w:t>
      </w:r>
      <w:r w:rsidRPr="005F6461">
        <w:rPr>
          <w:noProof/>
        </w:rPr>
        <w:t xml:space="preserve"> 359-369. doi: 10.1148/radiol.14141120.</w:t>
      </w:r>
    </w:p>
    <w:p w14:paraId="3B4B8828" w14:textId="77777777" w:rsidR="005F6461" w:rsidRPr="005F6461" w:rsidRDefault="005F6461" w:rsidP="005F6461">
      <w:pPr>
        <w:pStyle w:val="EndNoteBibliography"/>
        <w:spacing w:after="0"/>
        <w:ind w:left="720" w:hanging="720"/>
        <w:rPr>
          <w:noProof/>
        </w:rPr>
      </w:pPr>
      <w:r w:rsidRPr="005F6461">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5F6461">
        <w:rPr>
          <w:i/>
          <w:noProof/>
        </w:rPr>
        <w:t>J Cardiovasc Magn Reson</w:t>
      </w:r>
      <w:r w:rsidRPr="005F6461">
        <w:rPr>
          <w:noProof/>
        </w:rPr>
        <w:t xml:space="preserve"> 22(1)</w:t>
      </w:r>
      <w:r w:rsidRPr="005F6461">
        <w:rPr>
          <w:b/>
          <w:noProof/>
        </w:rPr>
        <w:t>,</w:t>
      </w:r>
      <w:r w:rsidRPr="005F6461">
        <w:rPr>
          <w:noProof/>
        </w:rPr>
        <w:t xml:space="preserve"> 86. doi: 10.1186/s12968-020-00674-4.</w:t>
      </w:r>
    </w:p>
    <w:p w14:paraId="0E5691CA" w14:textId="77777777" w:rsidR="005F6461" w:rsidRPr="005F6461" w:rsidRDefault="005F6461" w:rsidP="005F6461">
      <w:pPr>
        <w:pStyle w:val="EndNoteBibliography"/>
        <w:spacing w:after="0"/>
        <w:ind w:left="720" w:hanging="720"/>
        <w:rPr>
          <w:noProof/>
        </w:rPr>
      </w:pPr>
      <w:r w:rsidRPr="005F6461">
        <w:rPr>
          <w:noProof/>
        </w:rPr>
        <w:t xml:space="preserve">Lopez, R., Marzban, B., Gao, X., Lauinger, E., Van den Bergh, F., Whitesall, S.E., et al. (2020). Impaired Myocardial Energetics Causes Mechanical Dysfunction in Decompensated Failing Hearts. </w:t>
      </w:r>
      <w:r w:rsidRPr="005F6461">
        <w:rPr>
          <w:i/>
          <w:noProof/>
        </w:rPr>
        <w:t>Function (Oxf)</w:t>
      </w:r>
      <w:r w:rsidRPr="005F6461">
        <w:rPr>
          <w:noProof/>
        </w:rPr>
        <w:t xml:space="preserve"> 1(2)</w:t>
      </w:r>
      <w:r w:rsidRPr="005F6461">
        <w:rPr>
          <w:b/>
          <w:noProof/>
        </w:rPr>
        <w:t>,</w:t>
      </w:r>
      <w:r w:rsidRPr="005F6461">
        <w:rPr>
          <w:noProof/>
        </w:rPr>
        <w:t xml:space="preserve"> zqaa018. doi: 10.1093/function/zqaa018.</w:t>
      </w:r>
    </w:p>
    <w:p w14:paraId="292E2368" w14:textId="77777777" w:rsidR="005F6461" w:rsidRPr="005F6461" w:rsidRDefault="005F6461" w:rsidP="005F6461">
      <w:pPr>
        <w:pStyle w:val="EndNoteBibliography"/>
        <w:spacing w:after="0"/>
        <w:ind w:left="720" w:hanging="720"/>
        <w:rPr>
          <w:noProof/>
        </w:rPr>
      </w:pPr>
      <w:r w:rsidRPr="005F6461">
        <w:rPr>
          <w:noProof/>
        </w:rPr>
        <w:t xml:space="preserve">Luszczak, J., Olszowska, M., Drapisz, S., Plazak, W., Karch, I., Komar, M., et al. (2012). Assessment of left ventricle function in patients with symptomatic and asymptomatic aortic stenosis by 2-dimensional speckle-tracking imaging. </w:t>
      </w:r>
      <w:r w:rsidRPr="005F6461">
        <w:rPr>
          <w:i/>
          <w:noProof/>
        </w:rPr>
        <w:t>Med Sci Monit</w:t>
      </w:r>
      <w:r w:rsidRPr="005F6461">
        <w:rPr>
          <w:noProof/>
        </w:rPr>
        <w:t xml:space="preserve"> 18(12)</w:t>
      </w:r>
      <w:r w:rsidRPr="005F6461">
        <w:rPr>
          <w:b/>
          <w:noProof/>
        </w:rPr>
        <w:t>,</w:t>
      </w:r>
      <w:r w:rsidRPr="005F6461">
        <w:rPr>
          <w:noProof/>
        </w:rPr>
        <w:t xml:space="preserve"> MT91-96. doi: 10.12659/msm.883587.</w:t>
      </w:r>
    </w:p>
    <w:p w14:paraId="2B5A5D98" w14:textId="77777777" w:rsidR="005F6461" w:rsidRPr="005F6461" w:rsidRDefault="005F6461" w:rsidP="005F6461">
      <w:pPr>
        <w:pStyle w:val="EndNoteBibliography"/>
        <w:spacing w:after="0"/>
        <w:ind w:left="720" w:hanging="720"/>
        <w:rPr>
          <w:noProof/>
        </w:rPr>
      </w:pPr>
      <w:r w:rsidRPr="005F6461">
        <w:rPr>
          <w:noProof/>
        </w:rPr>
        <w:t xml:space="preserve">Lyon, R.C., Zanella, F., Omens, J.H., and Sheikh, F. (2015). Mechanotransduction in cardiac hypertrophy and failure. </w:t>
      </w:r>
      <w:r w:rsidRPr="005F6461">
        <w:rPr>
          <w:i/>
          <w:noProof/>
        </w:rPr>
        <w:t>Circ Res</w:t>
      </w:r>
      <w:r w:rsidRPr="005F6461">
        <w:rPr>
          <w:noProof/>
        </w:rPr>
        <w:t xml:space="preserve"> 116(8)</w:t>
      </w:r>
      <w:r w:rsidRPr="005F6461">
        <w:rPr>
          <w:b/>
          <w:noProof/>
        </w:rPr>
        <w:t>,</w:t>
      </w:r>
      <w:r w:rsidRPr="005F6461">
        <w:rPr>
          <w:noProof/>
        </w:rPr>
        <w:t xml:space="preserve"> 1462-1476. doi: 10.1161/CIRCRESAHA.116.304937.</w:t>
      </w:r>
    </w:p>
    <w:p w14:paraId="396C8D37" w14:textId="77777777" w:rsidR="005F6461" w:rsidRPr="005F6461" w:rsidRDefault="005F6461" w:rsidP="005F6461">
      <w:pPr>
        <w:pStyle w:val="EndNoteBibliography"/>
        <w:spacing w:after="0"/>
        <w:ind w:left="720" w:hanging="720"/>
        <w:rPr>
          <w:noProof/>
        </w:rPr>
      </w:pPr>
      <w:r w:rsidRPr="005F6461">
        <w:rPr>
          <w:noProof/>
        </w:rPr>
        <w:t xml:space="preserve">Maceira, A.M., Prasad, S.K., Khan, M., and Pennell, D.J. (2006). Normalized left ventricular systolic and diastolic function by steady state free precession cardiovascular magnetic resonance. </w:t>
      </w:r>
      <w:r w:rsidRPr="005F6461">
        <w:rPr>
          <w:i/>
          <w:noProof/>
        </w:rPr>
        <w:t>J Cardiovasc Magn Reson</w:t>
      </w:r>
      <w:r w:rsidRPr="005F6461">
        <w:rPr>
          <w:noProof/>
        </w:rPr>
        <w:t xml:space="preserve"> 8(3)</w:t>
      </w:r>
      <w:r w:rsidRPr="005F6461">
        <w:rPr>
          <w:b/>
          <w:noProof/>
        </w:rPr>
        <w:t>,</w:t>
      </w:r>
      <w:r w:rsidRPr="005F6461">
        <w:rPr>
          <w:noProof/>
        </w:rPr>
        <w:t xml:space="preserve"> 417-426. doi: 10.1080/10976640600572889.</w:t>
      </w:r>
    </w:p>
    <w:p w14:paraId="08CD3485" w14:textId="77777777" w:rsidR="005F6461" w:rsidRPr="005F6461" w:rsidRDefault="005F6461" w:rsidP="005F6461">
      <w:pPr>
        <w:pStyle w:val="EndNoteBibliography"/>
        <w:spacing w:after="0"/>
        <w:ind w:left="720" w:hanging="720"/>
        <w:rPr>
          <w:noProof/>
        </w:rPr>
      </w:pPr>
      <w:r w:rsidRPr="005F6461">
        <w:rPr>
          <w:noProof/>
        </w:rPr>
        <w:lastRenderedPageBreak/>
        <w:t xml:space="preserve">Malahfji, M., Senapati, A., Tayal, B., Nguyen, D.T., Graviss, E.A., Nagueh, S.F., et al. (2020). Myocardial Scar and Mortality in Chronic Aortic Regurgitation. </w:t>
      </w:r>
      <w:r w:rsidRPr="005F6461">
        <w:rPr>
          <w:i/>
          <w:noProof/>
        </w:rPr>
        <w:t>J Am Heart Assoc</w:t>
      </w:r>
      <w:r w:rsidRPr="005F6461">
        <w:rPr>
          <w:noProof/>
        </w:rPr>
        <w:t xml:space="preserve"> 9(23)</w:t>
      </w:r>
      <w:r w:rsidRPr="005F6461">
        <w:rPr>
          <w:b/>
          <w:noProof/>
        </w:rPr>
        <w:t>,</w:t>
      </w:r>
      <w:r w:rsidRPr="005F6461">
        <w:rPr>
          <w:noProof/>
        </w:rPr>
        <w:t xml:space="preserve"> e018731. doi: 10.1161/JAHA.120.018731.</w:t>
      </w:r>
    </w:p>
    <w:p w14:paraId="2DE68AD5" w14:textId="77777777" w:rsidR="005F6461" w:rsidRPr="005F6461" w:rsidRDefault="005F6461" w:rsidP="005F6461">
      <w:pPr>
        <w:pStyle w:val="EndNoteBibliography"/>
        <w:spacing w:after="0"/>
        <w:ind w:left="720" w:hanging="720"/>
        <w:rPr>
          <w:noProof/>
        </w:rPr>
      </w:pPr>
      <w:r w:rsidRPr="005F6461">
        <w:rPr>
          <w:noProof/>
        </w:rPr>
        <w:t xml:space="preserve">Maron, B.J., and Maron, M.S. (2013). Hypertrophic cardiomyopathy. </w:t>
      </w:r>
      <w:r w:rsidRPr="005F6461">
        <w:rPr>
          <w:i/>
          <w:noProof/>
        </w:rPr>
        <w:t>Lancet</w:t>
      </w:r>
      <w:r w:rsidRPr="005F6461">
        <w:rPr>
          <w:noProof/>
        </w:rPr>
        <w:t xml:space="preserve"> 381(9862)</w:t>
      </w:r>
      <w:r w:rsidRPr="005F6461">
        <w:rPr>
          <w:b/>
          <w:noProof/>
        </w:rPr>
        <w:t>,</w:t>
      </w:r>
      <w:r w:rsidRPr="005F6461">
        <w:rPr>
          <w:noProof/>
        </w:rPr>
        <w:t xml:space="preserve"> 242-255. doi: 10.1016/S0140-6736(12)60397-3.</w:t>
      </w:r>
    </w:p>
    <w:p w14:paraId="7CF21F99" w14:textId="77777777" w:rsidR="005F6461" w:rsidRPr="005F6461" w:rsidRDefault="005F6461" w:rsidP="005F6461">
      <w:pPr>
        <w:pStyle w:val="EndNoteBibliography"/>
        <w:spacing w:after="0"/>
        <w:ind w:left="720" w:hanging="720"/>
        <w:rPr>
          <w:noProof/>
        </w:rPr>
      </w:pPr>
      <w:r w:rsidRPr="005F6461">
        <w:rPr>
          <w:noProof/>
        </w:rPr>
        <w:t xml:space="preserve">Mojumder, J., Choy, J.S., Leng, S., Zhong, L., Kassab, G.S., and Lee, L.C. (2021). Mechanical stimuli for left ventricular growth during pressure overload. </w:t>
      </w:r>
      <w:r w:rsidRPr="005F6461">
        <w:rPr>
          <w:i/>
          <w:noProof/>
        </w:rPr>
        <w:t>Exp Mech</w:t>
      </w:r>
      <w:r w:rsidRPr="005F6461">
        <w:rPr>
          <w:noProof/>
        </w:rPr>
        <w:t xml:space="preserve"> 61(1)</w:t>
      </w:r>
      <w:r w:rsidRPr="005F6461">
        <w:rPr>
          <w:b/>
          <w:noProof/>
        </w:rPr>
        <w:t>,</w:t>
      </w:r>
      <w:r w:rsidRPr="005F6461">
        <w:rPr>
          <w:noProof/>
        </w:rPr>
        <w:t xml:space="preserve"> 131-146. doi: 10.1007/s11340-020-00643-z.</w:t>
      </w:r>
    </w:p>
    <w:p w14:paraId="15AB6C6C" w14:textId="77777777" w:rsidR="005F6461" w:rsidRPr="005F6461" w:rsidRDefault="005F6461" w:rsidP="005F6461">
      <w:pPr>
        <w:pStyle w:val="EndNoteBibliography"/>
        <w:spacing w:after="0"/>
        <w:ind w:left="720" w:hanging="720"/>
        <w:rPr>
          <w:noProof/>
        </w:rPr>
      </w:pPr>
      <w:r w:rsidRPr="005F6461">
        <w:rPr>
          <w:noProof/>
        </w:rPr>
        <w:t xml:space="preserve">Myerson, S.G., d'Arcy, J., Christiansen, J.P., Dobson, L.E., Mohiaddin, R., Francis, J.M., et al. (2016). Determination of Clinical Outcome in Mitral Regurgitation With Cardiovascular Magnetic Resonance Quantification. </w:t>
      </w:r>
      <w:r w:rsidRPr="005F6461">
        <w:rPr>
          <w:i/>
          <w:noProof/>
        </w:rPr>
        <w:t>Circulation</w:t>
      </w:r>
      <w:r w:rsidRPr="005F6461">
        <w:rPr>
          <w:noProof/>
        </w:rPr>
        <w:t xml:space="preserve"> 133(23)</w:t>
      </w:r>
      <w:r w:rsidRPr="005F6461">
        <w:rPr>
          <w:b/>
          <w:noProof/>
        </w:rPr>
        <w:t>,</w:t>
      </w:r>
      <w:r w:rsidRPr="005F6461">
        <w:rPr>
          <w:noProof/>
        </w:rPr>
        <w:t xml:space="preserve"> 2287-2296. doi: 10.1161/CIRCULATIONAHA.115.017888.</w:t>
      </w:r>
    </w:p>
    <w:p w14:paraId="43FC228F" w14:textId="77777777" w:rsidR="005F6461" w:rsidRPr="005F6461" w:rsidRDefault="005F6461" w:rsidP="005F6461">
      <w:pPr>
        <w:pStyle w:val="EndNoteBibliography"/>
        <w:spacing w:after="0"/>
        <w:ind w:left="720" w:hanging="720"/>
        <w:rPr>
          <w:noProof/>
        </w:rPr>
      </w:pPr>
      <w:r w:rsidRPr="005F6461">
        <w:rPr>
          <w:noProof/>
        </w:rPr>
        <w:t xml:space="preserve">Myerson, S.G., d'Arcy, J., Mohiaddin, R., Greenwood, J.P., Karamitsos, T.D., Francis, J.M., et al. (2012). Aortic regurgitation quantification using cardiovascular magnetic resonance: association with clinical outcome. </w:t>
      </w:r>
      <w:r w:rsidRPr="005F6461">
        <w:rPr>
          <w:i/>
          <w:noProof/>
        </w:rPr>
        <w:t>Circulation</w:t>
      </w:r>
      <w:r w:rsidRPr="005F6461">
        <w:rPr>
          <w:noProof/>
        </w:rPr>
        <w:t xml:space="preserve"> 126(12)</w:t>
      </w:r>
      <w:r w:rsidRPr="005F6461">
        <w:rPr>
          <w:b/>
          <w:noProof/>
        </w:rPr>
        <w:t>,</w:t>
      </w:r>
      <w:r w:rsidRPr="005F6461">
        <w:rPr>
          <w:noProof/>
        </w:rPr>
        <w:t xml:space="preserve"> 1452-1460. doi: 10.1161/CIRCULATIONAHA.111.083600.</w:t>
      </w:r>
    </w:p>
    <w:p w14:paraId="70FD36C5" w14:textId="77777777" w:rsidR="005F6461" w:rsidRPr="005F6461" w:rsidRDefault="005F6461" w:rsidP="005F6461">
      <w:pPr>
        <w:pStyle w:val="EndNoteBibliography"/>
        <w:spacing w:after="0"/>
        <w:ind w:left="720" w:hanging="720"/>
        <w:rPr>
          <w:noProof/>
        </w:rPr>
      </w:pPr>
      <w:r w:rsidRPr="005F6461">
        <w:rPr>
          <w:noProof/>
        </w:rPr>
        <w:t xml:space="preserve">Nakamura, M., and Sadoshima, J. (2018). Mechanisms of physiological and pathological cardiac hypertrophy. </w:t>
      </w:r>
      <w:r w:rsidRPr="005F6461">
        <w:rPr>
          <w:i/>
          <w:noProof/>
        </w:rPr>
        <w:t>Nat Rev Cardiol</w:t>
      </w:r>
      <w:r w:rsidRPr="005F6461">
        <w:rPr>
          <w:noProof/>
        </w:rPr>
        <w:t xml:space="preserve"> 15(7)</w:t>
      </w:r>
      <w:r w:rsidRPr="005F6461">
        <w:rPr>
          <w:b/>
          <w:noProof/>
        </w:rPr>
        <w:t>,</w:t>
      </w:r>
      <w:r w:rsidRPr="005F6461">
        <w:rPr>
          <w:noProof/>
        </w:rPr>
        <w:t xml:space="preserve"> 387-407. doi: 10.1038/s41569-018-0007-y.</w:t>
      </w:r>
    </w:p>
    <w:p w14:paraId="76F897F9" w14:textId="77777777" w:rsidR="005F6461" w:rsidRPr="005F6461" w:rsidRDefault="005F6461" w:rsidP="005F6461">
      <w:pPr>
        <w:pStyle w:val="EndNoteBibliography"/>
        <w:spacing w:after="0"/>
        <w:ind w:left="720" w:hanging="720"/>
        <w:rPr>
          <w:noProof/>
        </w:rPr>
      </w:pPr>
      <w:r w:rsidRPr="005F6461">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5F6461">
        <w:rPr>
          <w:i/>
          <w:noProof/>
        </w:rPr>
        <w:t>Circulation</w:t>
      </w:r>
      <w:r w:rsidRPr="005F6461">
        <w:rPr>
          <w:noProof/>
        </w:rPr>
        <w:t xml:space="preserve"> 143(5)</w:t>
      </w:r>
      <w:r w:rsidRPr="005F6461">
        <w:rPr>
          <w:b/>
          <w:noProof/>
        </w:rPr>
        <w:t>,</w:t>
      </w:r>
      <w:r w:rsidRPr="005F6461">
        <w:rPr>
          <w:noProof/>
        </w:rPr>
        <w:t xml:space="preserve"> e72-e227. doi: 10.1161/CIR.0000000000000923.</w:t>
      </w:r>
    </w:p>
    <w:p w14:paraId="33141AB6" w14:textId="77777777" w:rsidR="005F6461" w:rsidRPr="005F6461" w:rsidRDefault="005F6461" w:rsidP="005F6461">
      <w:pPr>
        <w:pStyle w:val="EndNoteBibliography"/>
        <w:spacing w:after="0"/>
        <w:ind w:left="720" w:hanging="720"/>
        <w:rPr>
          <w:noProof/>
        </w:rPr>
      </w:pPr>
      <w:r w:rsidRPr="005F6461">
        <w:rPr>
          <w:noProof/>
        </w:rPr>
        <w:t xml:space="preserve">Petersen, S.E., Aung, N., Sanghvi, M.M., Zemrak, F., Fung, K., Paiva, J.M., et al. (2017). Reference ranges for cardiac structure and function using cardiovascular magnetic resonance (CMR) in Caucasians from the UK Biobank population cohort. </w:t>
      </w:r>
      <w:r w:rsidRPr="005F6461">
        <w:rPr>
          <w:i/>
          <w:noProof/>
        </w:rPr>
        <w:t>J Cardiovasc Magn Reson</w:t>
      </w:r>
      <w:r w:rsidRPr="005F6461">
        <w:rPr>
          <w:noProof/>
        </w:rPr>
        <w:t xml:space="preserve"> 19(1)</w:t>
      </w:r>
      <w:r w:rsidRPr="005F6461">
        <w:rPr>
          <w:b/>
          <w:noProof/>
        </w:rPr>
        <w:t>,</w:t>
      </w:r>
      <w:r w:rsidRPr="005F6461">
        <w:rPr>
          <w:noProof/>
        </w:rPr>
        <w:t xml:space="preserve"> 18. doi: 10.1186/s12968-017-0327-9.</w:t>
      </w:r>
    </w:p>
    <w:p w14:paraId="2E5CA7E3" w14:textId="77777777" w:rsidR="005F6461" w:rsidRPr="005F6461" w:rsidRDefault="005F6461" w:rsidP="005F6461">
      <w:pPr>
        <w:pStyle w:val="EndNoteBibliography"/>
        <w:spacing w:after="0"/>
        <w:ind w:left="720" w:hanging="720"/>
        <w:rPr>
          <w:noProof/>
        </w:rPr>
      </w:pPr>
      <w:r w:rsidRPr="005F6461">
        <w:rPr>
          <w:noProof/>
        </w:rPr>
        <w:t xml:space="preserve">Pitoulis, F.G., and Terracciano, C.M. (2020). Heart Plasticity in Response to Pressure- and Volume-Overload: A Review of Findings in Compensated and Decompensated Phenotypes. </w:t>
      </w:r>
      <w:r w:rsidRPr="005F6461">
        <w:rPr>
          <w:i/>
          <w:noProof/>
        </w:rPr>
        <w:t>Front Physiol</w:t>
      </w:r>
      <w:r w:rsidRPr="005F6461">
        <w:rPr>
          <w:noProof/>
        </w:rPr>
        <w:t xml:space="preserve"> 11</w:t>
      </w:r>
      <w:r w:rsidRPr="005F6461">
        <w:rPr>
          <w:b/>
          <w:noProof/>
        </w:rPr>
        <w:t>,</w:t>
      </w:r>
      <w:r w:rsidRPr="005F6461">
        <w:rPr>
          <w:noProof/>
        </w:rPr>
        <w:t xml:space="preserve"> 92. doi: 10.3389/fphys.2020.00092.</w:t>
      </w:r>
    </w:p>
    <w:p w14:paraId="21ED8756" w14:textId="77777777" w:rsidR="005F6461" w:rsidRPr="005F6461" w:rsidRDefault="005F6461" w:rsidP="005F6461">
      <w:pPr>
        <w:pStyle w:val="EndNoteBibliography"/>
        <w:spacing w:after="0"/>
        <w:ind w:left="720" w:hanging="720"/>
        <w:rPr>
          <w:noProof/>
        </w:rPr>
      </w:pPr>
      <w:r w:rsidRPr="005F6461">
        <w:rPr>
          <w:noProof/>
        </w:rPr>
        <w:t xml:space="preserve">Polte, C.L., Gao, S.A., Johnsson, A.A., Lagerstrand, K.M., and Bech-Hanssen, O. (2017). Characterization of Chronic Aortic and Mitral Regurgitation Undergoing Valve Surgery Using Cardiovascular Magnetic Resonance. </w:t>
      </w:r>
      <w:r w:rsidRPr="005F6461">
        <w:rPr>
          <w:i/>
          <w:noProof/>
        </w:rPr>
        <w:t>Am J Cardiol</w:t>
      </w:r>
      <w:r w:rsidRPr="005F6461">
        <w:rPr>
          <w:noProof/>
        </w:rPr>
        <w:t xml:space="preserve"> 119(12)</w:t>
      </w:r>
      <w:r w:rsidRPr="005F6461">
        <w:rPr>
          <w:b/>
          <w:noProof/>
        </w:rPr>
        <w:t>,</w:t>
      </w:r>
      <w:r w:rsidRPr="005F6461">
        <w:rPr>
          <w:noProof/>
        </w:rPr>
        <w:t xml:space="preserve"> 2061-2068. doi: 10.1016/j.amjcard.2017.03.041.</w:t>
      </w:r>
    </w:p>
    <w:p w14:paraId="3398187A" w14:textId="77777777" w:rsidR="005F6461" w:rsidRPr="005F6461" w:rsidRDefault="005F6461" w:rsidP="005F6461">
      <w:pPr>
        <w:pStyle w:val="EndNoteBibliography"/>
        <w:spacing w:after="0"/>
        <w:ind w:left="720" w:hanging="720"/>
        <w:rPr>
          <w:noProof/>
        </w:rPr>
      </w:pPr>
      <w:r w:rsidRPr="005F6461">
        <w:rPr>
          <w:noProof/>
        </w:rPr>
        <w:t xml:space="preserve">Rausch, M.K., Dam, A., Goktepe, S., Abilez, O.J., and Kuhl, E. (2011). Computational modeling of growth: systemic and pulmonary hypertension in the heart. </w:t>
      </w:r>
      <w:r w:rsidRPr="005F6461">
        <w:rPr>
          <w:i/>
          <w:noProof/>
        </w:rPr>
        <w:t>Biomech Model Mechanobiol</w:t>
      </w:r>
      <w:r w:rsidRPr="005F6461">
        <w:rPr>
          <w:noProof/>
        </w:rPr>
        <w:t xml:space="preserve"> 10(6)</w:t>
      </w:r>
      <w:r w:rsidRPr="005F6461">
        <w:rPr>
          <w:b/>
          <w:noProof/>
        </w:rPr>
        <w:t>,</w:t>
      </w:r>
      <w:r w:rsidRPr="005F6461">
        <w:rPr>
          <w:noProof/>
        </w:rPr>
        <w:t xml:space="preserve"> 799-811. doi: 10.1007/s10237-010-0275-x.</w:t>
      </w:r>
    </w:p>
    <w:p w14:paraId="56D87B87" w14:textId="77777777" w:rsidR="005F6461" w:rsidRPr="005F6461" w:rsidRDefault="005F6461" w:rsidP="005F6461">
      <w:pPr>
        <w:pStyle w:val="EndNoteBibliography"/>
        <w:spacing w:after="0"/>
        <w:ind w:left="720" w:hanging="720"/>
        <w:rPr>
          <w:noProof/>
        </w:rPr>
      </w:pPr>
      <w:r w:rsidRPr="005F6461">
        <w:rPr>
          <w:noProof/>
        </w:rPr>
        <w:t xml:space="preserve">Rodriguez-Cantano, R., Sundnes, J., and Rognes, M.E. (2019). Uncertainty in cardiac myofiber orientation and stiffnesses dominate the variability of left ventricle deformation response. </w:t>
      </w:r>
      <w:r w:rsidRPr="005F6461">
        <w:rPr>
          <w:i/>
          <w:noProof/>
        </w:rPr>
        <w:t>Int J Numer Method Biomed Eng</w:t>
      </w:r>
      <w:r w:rsidRPr="005F6461">
        <w:rPr>
          <w:noProof/>
        </w:rPr>
        <w:t xml:space="preserve"> 35(5)</w:t>
      </w:r>
      <w:r w:rsidRPr="005F6461">
        <w:rPr>
          <w:b/>
          <w:noProof/>
        </w:rPr>
        <w:t>,</w:t>
      </w:r>
      <w:r w:rsidRPr="005F6461">
        <w:rPr>
          <w:noProof/>
        </w:rPr>
        <w:t xml:space="preserve"> e3178. doi: 10.1002/cnm.3178.</w:t>
      </w:r>
    </w:p>
    <w:p w14:paraId="3562839E"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(2020a). Evaluation of stimulus-effect relations in left ventricular growth using a simple multiscale model. </w:t>
      </w:r>
      <w:r w:rsidRPr="005F6461">
        <w:rPr>
          <w:i/>
          <w:noProof/>
        </w:rPr>
        <w:t>Biomech Model Mechanobiol</w:t>
      </w:r>
      <w:r w:rsidRPr="005F6461">
        <w:rPr>
          <w:noProof/>
        </w:rPr>
        <w:t xml:space="preserve"> 19(1)</w:t>
      </w:r>
      <w:r w:rsidRPr="005F6461">
        <w:rPr>
          <w:b/>
          <w:noProof/>
        </w:rPr>
        <w:t>,</w:t>
      </w:r>
      <w:r w:rsidRPr="005F6461">
        <w:rPr>
          <w:noProof/>
        </w:rPr>
        <w:t xml:space="preserve"> 263-273. doi: 10.1007/s10237-019-01209-2.</w:t>
      </w:r>
    </w:p>
    <w:p w14:paraId="2F9EC833"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(2020b). Stimulus-effect relations for left ventricular growth obtained with a simple multi-scale model: the influence of hemodynamic feedback. </w:t>
      </w:r>
      <w:r w:rsidRPr="005F6461">
        <w:rPr>
          <w:i/>
          <w:noProof/>
        </w:rPr>
        <w:t>Biomech Model Mechanobiol</w:t>
      </w:r>
      <w:r w:rsidRPr="005F6461">
        <w:rPr>
          <w:noProof/>
        </w:rPr>
        <w:t xml:space="preserve"> 19(6)</w:t>
      </w:r>
      <w:r w:rsidRPr="005F6461">
        <w:rPr>
          <w:b/>
          <w:noProof/>
        </w:rPr>
        <w:t>,</w:t>
      </w:r>
      <w:r w:rsidRPr="005F6461">
        <w:rPr>
          <w:noProof/>
        </w:rPr>
        <w:t xml:space="preserve"> 2111-2126. doi: 10.1007/s10237-020-01327-2.</w:t>
      </w:r>
    </w:p>
    <w:p w14:paraId="0226CBE2" w14:textId="77777777" w:rsidR="005F6461" w:rsidRPr="005F6461" w:rsidRDefault="005F6461" w:rsidP="005F6461">
      <w:pPr>
        <w:pStyle w:val="EndNoteBibliography"/>
        <w:spacing w:after="0"/>
        <w:ind w:left="720" w:hanging="720"/>
        <w:rPr>
          <w:noProof/>
        </w:rPr>
      </w:pPr>
      <w:r w:rsidRPr="005F6461">
        <w:rPr>
          <w:noProof/>
        </w:rPr>
        <w:t xml:space="preserve">Russel, I.K., Gotte, M.J., Bronzwaer, J.G., Knaapen, P., Paulus, W.J., and van Rossum, A.C. (2009). Left ventricular torsion: an expanding role in the analysis of myocardial dysfunction. </w:t>
      </w:r>
      <w:r w:rsidRPr="005F6461">
        <w:rPr>
          <w:i/>
          <w:noProof/>
        </w:rPr>
        <w:t>JACC Cardiovasc Imaging</w:t>
      </w:r>
      <w:r w:rsidRPr="005F6461">
        <w:rPr>
          <w:noProof/>
        </w:rPr>
        <w:t xml:space="preserve"> 2(5)</w:t>
      </w:r>
      <w:r w:rsidRPr="005F6461">
        <w:rPr>
          <w:b/>
          <w:noProof/>
        </w:rPr>
        <w:t>,</w:t>
      </w:r>
      <w:r w:rsidRPr="005F6461">
        <w:rPr>
          <w:noProof/>
        </w:rPr>
        <w:t xml:space="preserve"> 648-655. doi: 10.1016/j.jcmg.2009.03.001.</w:t>
      </w:r>
    </w:p>
    <w:p w14:paraId="6E29448E" w14:textId="77777777" w:rsidR="005F6461" w:rsidRPr="005F6461" w:rsidRDefault="005F6461" w:rsidP="005F6461">
      <w:pPr>
        <w:pStyle w:val="EndNoteBibliography"/>
        <w:spacing w:after="0"/>
        <w:ind w:left="720" w:hanging="720"/>
        <w:rPr>
          <w:noProof/>
        </w:rPr>
      </w:pPr>
      <w:r w:rsidRPr="005F6461">
        <w:rPr>
          <w:noProof/>
        </w:rPr>
        <w:lastRenderedPageBreak/>
        <w:t xml:space="preserve">S., V.d.W., S.C., C., and G., V. (2011). The NumPy array: a structure for efficient numerical computation. </w:t>
      </w:r>
      <w:r w:rsidRPr="005F6461">
        <w:rPr>
          <w:i/>
          <w:noProof/>
        </w:rPr>
        <w:t>arXiv</w:t>
      </w:r>
      <w:r w:rsidRPr="005F6461">
        <w:rPr>
          <w:noProof/>
        </w:rPr>
        <w:t>. doi: 10.1109/MCSE.2011.37.</w:t>
      </w:r>
    </w:p>
    <w:p w14:paraId="3DAC72C0" w14:textId="77777777" w:rsidR="005F6461" w:rsidRPr="005F6461" w:rsidRDefault="005F6461" w:rsidP="005F6461">
      <w:pPr>
        <w:pStyle w:val="EndNoteBibliography"/>
        <w:spacing w:after="0"/>
        <w:ind w:left="720" w:hanging="720"/>
        <w:rPr>
          <w:noProof/>
        </w:rPr>
      </w:pPr>
      <w:r w:rsidRPr="005F6461">
        <w:rPr>
          <w:noProof/>
        </w:rPr>
        <w:t xml:space="preserve">Sahli Costabal, F., Choy, J.S., Sack, K.L., Guccione, J.M., Kassab, G.S., and Kuhl, E. (2019). Multiscale characterization of heart failure. </w:t>
      </w:r>
      <w:r w:rsidRPr="005F6461">
        <w:rPr>
          <w:i/>
          <w:noProof/>
        </w:rPr>
        <w:t>Acta Biomater</w:t>
      </w:r>
      <w:r w:rsidRPr="005F6461">
        <w:rPr>
          <w:noProof/>
        </w:rPr>
        <w:t xml:space="preserve"> 86</w:t>
      </w:r>
      <w:r w:rsidRPr="005F6461">
        <w:rPr>
          <w:b/>
          <w:noProof/>
        </w:rPr>
        <w:t>,</w:t>
      </w:r>
      <w:r w:rsidRPr="005F6461">
        <w:rPr>
          <w:noProof/>
        </w:rPr>
        <w:t xml:space="preserve"> 66-76. doi: 10.1016/j.actbio.2018.12.053.</w:t>
      </w:r>
    </w:p>
    <w:p w14:paraId="663E2A39" w14:textId="77777777" w:rsidR="005F6461" w:rsidRPr="005F6461" w:rsidRDefault="005F6461" w:rsidP="005F6461">
      <w:pPr>
        <w:pStyle w:val="EndNoteBibliography"/>
        <w:spacing w:after="0"/>
        <w:ind w:left="720" w:hanging="720"/>
        <w:rPr>
          <w:noProof/>
        </w:rPr>
      </w:pPr>
      <w:r w:rsidRPr="005F6461">
        <w:rPr>
          <w:noProof/>
        </w:rPr>
        <w:t xml:space="preserve">Sankaralingam, S., and Lopaschuk, G.D. (2015). Cardiac energy metabolic alterations in pressure overload-induced left and right heart failure (2013 Grover Conference Series). </w:t>
      </w:r>
      <w:r w:rsidRPr="005F6461">
        <w:rPr>
          <w:i/>
          <w:noProof/>
        </w:rPr>
        <w:t>Pulm Circ</w:t>
      </w:r>
      <w:r w:rsidRPr="005F6461">
        <w:rPr>
          <w:noProof/>
        </w:rPr>
        <w:t xml:space="preserve"> 5(1)</w:t>
      </w:r>
      <w:r w:rsidRPr="005F6461">
        <w:rPr>
          <w:b/>
          <w:noProof/>
        </w:rPr>
        <w:t>,</w:t>
      </w:r>
      <w:r w:rsidRPr="005F6461">
        <w:rPr>
          <w:noProof/>
        </w:rPr>
        <w:t xml:space="preserve"> 15-28. doi: 10.1086/679608.</w:t>
      </w:r>
    </w:p>
    <w:p w14:paraId="297425E5" w14:textId="77777777" w:rsidR="005F6461" w:rsidRPr="005F6461" w:rsidRDefault="005F6461" w:rsidP="005F6461">
      <w:pPr>
        <w:pStyle w:val="EndNoteBibliography"/>
        <w:spacing w:after="0"/>
        <w:ind w:left="720" w:hanging="720"/>
        <w:rPr>
          <w:noProof/>
        </w:rPr>
      </w:pPr>
      <w:r w:rsidRPr="005F6461">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5F6461">
        <w:rPr>
          <w:i/>
          <w:noProof/>
        </w:rPr>
        <w:t>Circulation</w:t>
      </w:r>
      <w:r w:rsidRPr="005F6461">
        <w:rPr>
          <w:noProof/>
        </w:rPr>
        <w:t xml:space="preserve"> 125(19)</w:t>
      </w:r>
      <w:r w:rsidRPr="005F6461">
        <w:rPr>
          <w:b/>
          <w:noProof/>
        </w:rPr>
        <w:t>,</w:t>
      </w:r>
      <w:r w:rsidRPr="005F6461">
        <w:rPr>
          <w:noProof/>
        </w:rPr>
        <w:t xml:space="preserve"> 2334-2342. doi: 10.1161/CIRCULATIONAHA.111.073239.</w:t>
      </w:r>
    </w:p>
    <w:p w14:paraId="29ADE686" w14:textId="77777777" w:rsidR="005F6461" w:rsidRPr="005F6461" w:rsidRDefault="005F6461" w:rsidP="005F6461">
      <w:pPr>
        <w:pStyle w:val="EndNoteBibliography"/>
        <w:spacing w:after="0"/>
        <w:ind w:left="720" w:hanging="720"/>
        <w:rPr>
          <w:noProof/>
        </w:rPr>
      </w:pPr>
      <w:r w:rsidRPr="005F6461">
        <w:rPr>
          <w:noProof/>
        </w:rPr>
        <w:t xml:space="preserve">Seldrum, S., de Meester, C., Pierard, S., Pasquet, A., Lazam, S., Boulif, J., et al. (2019). Assessment of Left Ventricular Reverse Remodeling by Cardiac MRI in Patients Undergoing Repair Surgery for Severe Aortic or Mitral Regurgitation. </w:t>
      </w:r>
      <w:r w:rsidRPr="005F6461">
        <w:rPr>
          <w:i/>
          <w:noProof/>
        </w:rPr>
        <w:t>J Cardiothorac Vasc Anesth</w:t>
      </w:r>
      <w:r w:rsidRPr="005F6461">
        <w:rPr>
          <w:noProof/>
        </w:rPr>
        <w:t xml:space="preserve"> 33(7)</w:t>
      </w:r>
      <w:r w:rsidRPr="005F6461">
        <w:rPr>
          <w:b/>
          <w:noProof/>
        </w:rPr>
        <w:t>,</w:t>
      </w:r>
      <w:r w:rsidRPr="005F6461">
        <w:rPr>
          <w:noProof/>
        </w:rPr>
        <w:t xml:space="preserve"> 1901-1911. doi: 10.1053/j.jvca.2018.11.013.</w:t>
      </w:r>
    </w:p>
    <w:p w14:paraId="0C84115E" w14:textId="5FA7E4F9" w:rsidR="005F6461" w:rsidRPr="005F6461" w:rsidRDefault="005F6461" w:rsidP="005F6461">
      <w:pPr>
        <w:pStyle w:val="EndNoteBibliography"/>
        <w:spacing w:after="0"/>
        <w:ind w:left="720" w:hanging="720"/>
        <w:rPr>
          <w:noProof/>
        </w:rPr>
      </w:pPr>
      <w:r w:rsidRPr="005F6461">
        <w:rPr>
          <w:noProof/>
        </w:rPr>
        <w:t xml:space="preserve">Sharifi, H., Mann, C.K., Rockward, A.L., and al., e. (2021a). Multiscale simulations of left ventricular growth and remodeling. </w:t>
      </w:r>
      <w:r w:rsidRPr="005F6461">
        <w:rPr>
          <w:i/>
          <w:noProof/>
        </w:rPr>
        <w:t>Biophys Rev</w:t>
      </w:r>
      <w:r w:rsidRPr="005F6461">
        <w:rPr>
          <w:noProof/>
        </w:rPr>
        <w:t xml:space="preserve">. doi: </w:t>
      </w:r>
      <w:hyperlink r:id="rId39" w:history="1">
        <w:r w:rsidRPr="005F6461">
          <w:rPr>
            <w:rStyle w:val="Hyperlink"/>
            <w:noProof/>
          </w:rPr>
          <w:t>https://doi.org/10.1007/s12551-021-00826-5</w:t>
        </w:r>
      </w:hyperlink>
      <w:r w:rsidRPr="005F6461">
        <w:rPr>
          <w:noProof/>
        </w:rPr>
        <w:t>.</w:t>
      </w:r>
    </w:p>
    <w:p w14:paraId="34A158A4" w14:textId="2AD4C10C" w:rsidR="005F6461" w:rsidRPr="005F6461" w:rsidRDefault="005F6461" w:rsidP="005F6461">
      <w:pPr>
        <w:pStyle w:val="EndNoteBibliography"/>
        <w:spacing w:after="0"/>
        <w:ind w:left="720" w:hanging="720"/>
        <w:rPr>
          <w:noProof/>
        </w:rPr>
      </w:pPr>
      <w:r w:rsidRPr="005F6461">
        <w:rPr>
          <w:noProof/>
        </w:rPr>
        <w:t xml:space="preserve">Sharifi, H., Mann, C.K., Wenk, J.F., and al., e. (2021b). A multiscale model of the cardiovascular system that incorporates baroreflex control of chronotropism, cell-level contractility, and vascular tone. </w:t>
      </w:r>
      <w:r w:rsidRPr="005F6461">
        <w:rPr>
          <w:i/>
          <w:noProof/>
        </w:rPr>
        <w:t>bioRxiv</w:t>
      </w:r>
      <w:r w:rsidRPr="005F6461">
        <w:rPr>
          <w:noProof/>
        </w:rPr>
        <w:t xml:space="preserve">. doi: </w:t>
      </w:r>
      <w:hyperlink r:id="rId40" w:history="1">
        <w:r w:rsidRPr="005F6461">
          <w:rPr>
            <w:rStyle w:val="Hyperlink"/>
            <w:noProof/>
          </w:rPr>
          <w:t>https://doi.org/10.1101/2021.10.21.465366</w:t>
        </w:r>
      </w:hyperlink>
      <w:r w:rsidRPr="005F6461">
        <w:rPr>
          <w:noProof/>
        </w:rPr>
        <w:t>.</w:t>
      </w:r>
    </w:p>
    <w:p w14:paraId="53070C52" w14:textId="77777777" w:rsidR="005F6461" w:rsidRPr="005F6461" w:rsidRDefault="005F6461" w:rsidP="005F6461">
      <w:pPr>
        <w:pStyle w:val="EndNoteBibliography"/>
        <w:spacing w:after="0"/>
        <w:ind w:left="720" w:hanging="720"/>
        <w:rPr>
          <w:noProof/>
        </w:rPr>
      </w:pPr>
      <w:r w:rsidRPr="005F6461">
        <w:rPr>
          <w:noProof/>
        </w:rPr>
        <w:t xml:space="preserve">Sharma, S., Razeghi, P., Shakir, A., Keneson, B.J., 2nd, Clubb, F., and Taegtmeyer, H. (2003). Regional heterogeneity in gene expression profiles: a transcript analysis in human and rat heart. </w:t>
      </w:r>
      <w:r w:rsidRPr="005F6461">
        <w:rPr>
          <w:i/>
          <w:noProof/>
        </w:rPr>
        <w:t>Cardiology</w:t>
      </w:r>
      <w:r w:rsidRPr="005F6461">
        <w:rPr>
          <w:noProof/>
        </w:rPr>
        <w:t xml:space="preserve"> 100(2)</w:t>
      </w:r>
      <w:r w:rsidRPr="005F6461">
        <w:rPr>
          <w:b/>
          <w:noProof/>
        </w:rPr>
        <w:t>,</w:t>
      </w:r>
      <w:r w:rsidRPr="005F6461">
        <w:rPr>
          <w:noProof/>
        </w:rPr>
        <w:t xml:space="preserve"> 73-79. doi: 10.1159/000073042.</w:t>
      </w:r>
    </w:p>
    <w:p w14:paraId="3D2EA76D" w14:textId="77777777" w:rsidR="005F6461" w:rsidRPr="005F6461" w:rsidRDefault="005F6461" w:rsidP="005F6461">
      <w:pPr>
        <w:pStyle w:val="EndNoteBibliography"/>
        <w:spacing w:after="0"/>
        <w:ind w:left="720" w:hanging="720"/>
        <w:rPr>
          <w:noProof/>
        </w:rPr>
      </w:pPr>
      <w:r w:rsidRPr="005F6461">
        <w:rPr>
          <w:noProof/>
        </w:rPr>
        <w:t xml:space="preserve">Shimizu, I., and Minamino, T. (2016). Physiological and pathological cardiac hypertrophy. </w:t>
      </w:r>
      <w:r w:rsidRPr="005F6461">
        <w:rPr>
          <w:i/>
          <w:noProof/>
        </w:rPr>
        <w:t>J Mol Cell Cardiol</w:t>
      </w:r>
      <w:r w:rsidRPr="005F6461">
        <w:rPr>
          <w:noProof/>
        </w:rPr>
        <w:t xml:space="preserve"> 97</w:t>
      </w:r>
      <w:r w:rsidRPr="005F6461">
        <w:rPr>
          <w:b/>
          <w:noProof/>
        </w:rPr>
        <w:t>,</w:t>
      </w:r>
      <w:r w:rsidRPr="005F6461">
        <w:rPr>
          <w:noProof/>
        </w:rPr>
        <w:t xml:space="preserve"> 245-262. doi: 10.1016/j.yjmcc.2016.06.001.</w:t>
      </w:r>
    </w:p>
    <w:p w14:paraId="6274CA77" w14:textId="77777777" w:rsidR="005F6461" w:rsidRPr="005F6461" w:rsidRDefault="005F6461" w:rsidP="005F6461">
      <w:pPr>
        <w:pStyle w:val="EndNoteBibliography"/>
        <w:spacing w:after="0"/>
        <w:ind w:left="720" w:hanging="720"/>
        <w:rPr>
          <w:noProof/>
        </w:rPr>
      </w:pPr>
      <w:r w:rsidRPr="005F6461">
        <w:rPr>
          <w:noProof/>
        </w:rPr>
        <w:t xml:space="preserve">Singh, A., Chan, D.C.S., Greenwood, J.P., Dawson, D.K., Sonecki, P., Hogrefe, K., et al. (2019). Symptom Onset in Aortic Stenosis: Relation to Sex Differences in Left Ventricular Remodeling. </w:t>
      </w:r>
      <w:r w:rsidRPr="005F6461">
        <w:rPr>
          <w:i/>
          <w:noProof/>
        </w:rPr>
        <w:t>JACC Cardiovasc Imaging</w:t>
      </w:r>
      <w:r w:rsidRPr="005F6461">
        <w:rPr>
          <w:noProof/>
        </w:rPr>
        <w:t xml:space="preserve"> 12(1)</w:t>
      </w:r>
      <w:r w:rsidRPr="005F6461">
        <w:rPr>
          <w:b/>
          <w:noProof/>
        </w:rPr>
        <w:t>,</w:t>
      </w:r>
      <w:r w:rsidRPr="005F6461">
        <w:rPr>
          <w:noProof/>
        </w:rPr>
        <w:t xml:space="preserve"> 96-105. doi: 10.1016/j.jcmg.2017.09.019.</w:t>
      </w:r>
    </w:p>
    <w:p w14:paraId="6C9F233D" w14:textId="77777777" w:rsidR="005F6461" w:rsidRPr="005F6461" w:rsidRDefault="005F6461" w:rsidP="005F6461">
      <w:pPr>
        <w:pStyle w:val="EndNoteBibliography"/>
        <w:spacing w:after="0"/>
        <w:ind w:left="720" w:hanging="720"/>
        <w:rPr>
          <w:noProof/>
        </w:rPr>
      </w:pPr>
      <w:r w:rsidRPr="005F6461">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5F6461">
        <w:rPr>
          <w:i/>
          <w:noProof/>
        </w:rPr>
        <w:t>Radiol Cardiothorac Imaging</w:t>
      </w:r>
      <w:r w:rsidRPr="005F6461">
        <w:rPr>
          <w:noProof/>
        </w:rPr>
        <w:t xml:space="preserve"> 1(4)</w:t>
      </w:r>
      <w:r w:rsidRPr="005F6461">
        <w:rPr>
          <w:b/>
          <w:noProof/>
        </w:rPr>
        <w:t>,</w:t>
      </w:r>
      <w:r w:rsidRPr="005F6461">
        <w:rPr>
          <w:noProof/>
        </w:rPr>
        <w:t xml:space="preserve"> e190027. doi: 10.1148/ryct.2019190027.</w:t>
      </w:r>
    </w:p>
    <w:p w14:paraId="7FE7AEE2" w14:textId="77777777" w:rsidR="005F6461" w:rsidRPr="005F6461" w:rsidRDefault="005F6461" w:rsidP="005F6461">
      <w:pPr>
        <w:pStyle w:val="EndNoteBibliography"/>
        <w:spacing w:after="0"/>
        <w:ind w:left="720" w:hanging="720"/>
        <w:rPr>
          <w:noProof/>
        </w:rPr>
      </w:pPr>
      <w:r w:rsidRPr="005F6461">
        <w:rPr>
          <w:noProof/>
        </w:rPr>
        <w:t xml:space="preserve">Spudich, J.A. (2019). Three perspectives on the molecular basis of hypercontractility caused by hypertrophic cardiomyopathy mutations. </w:t>
      </w:r>
      <w:r w:rsidRPr="005F6461">
        <w:rPr>
          <w:i/>
          <w:noProof/>
        </w:rPr>
        <w:t>Pflugers Arch</w:t>
      </w:r>
      <w:r w:rsidRPr="005F6461">
        <w:rPr>
          <w:noProof/>
        </w:rPr>
        <w:t xml:space="preserve"> 471(5)</w:t>
      </w:r>
      <w:r w:rsidRPr="005F6461">
        <w:rPr>
          <w:b/>
          <w:noProof/>
        </w:rPr>
        <w:t>,</w:t>
      </w:r>
      <w:r w:rsidRPr="005F6461">
        <w:rPr>
          <w:noProof/>
        </w:rPr>
        <w:t xml:space="preserve"> 701-717. doi: 10.1007/s00424-019-02259-2.</w:t>
      </w:r>
    </w:p>
    <w:p w14:paraId="3574B0A5" w14:textId="77777777" w:rsidR="005F6461" w:rsidRPr="005F6461" w:rsidRDefault="005F6461" w:rsidP="005F6461">
      <w:pPr>
        <w:pStyle w:val="EndNoteBibliography"/>
        <w:spacing w:after="0"/>
        <w:ind w:left="720" w:hanging="720"/>
        <w:rPr>
          <w:noProof/>
        </w:rPr>
      </w:pPr>
      <w:r w:rsidRPr="005F6461">
        <w:rPr>
          <w:noProof/>
        </w:rPr>
        <w:t xml:space="preserve">Steadman, C.D., Jerosch-Herold, M., Grundy, B., Rafelt, S., Ng, L.L., Squire, I.B., et al. (2012). Determinants and functional significance of myocardial perfusion reserve in severe aortic stenosis. </w:t>
      </w:r>
      <w:r w:rsidRPr="005F6461">
        <w:rPr>
          <w:i/>
          <w:noProof/>
        </w:rPr>
        <w:t>JACC Cardiovasc Imaging</w:t>
      </w:r>
      <w:r w:rsidRPr="005F6461">
        <w:rPr>
          <w:noProof/>
        </w:rPr>
        <w:t xml:space="preserve"> 5(2)</w:t>
      </w:r>
      <w:r w:rsidRPr="005F6461">
        <w:rPr>
          <w:b/>
          <w:noProof/>
        </w:rPr>
        <w:t>,</w:t>
      </w:r>
      <w:r w:rsidRPr="005F6461">
        <w:rPr>
          <w:noProof/>
        </w:rPr>
        <w:t xml:space="preserve"> 182-189. doi: 10.1016/j.jcmg.2011.09.022.</w:t>
      </w:r>
    </w:p>
    <w:p w14:paraId="3DE84EAB" w14:textId="77777777" w:rsidR="005F6461" w:rsidRPr="005F6461" w:rsidRDefault="005F6461" w:rsidP="005F6461">
      <w:pPr>
        <w:pStyle w:val="EndNoteBibliography"/>
        <w:spacing w:after="0"/>
        <w:ind w:left="720" w:hanging="720"/>
        <w:rPr>
          <w:noProof/>
        </w:rPr>
      </w:pPr>
      <w:r w:rsidRPr="005F6461">
        <w:rPr>
          <w:noProof/>
        </w:rPr>
        <w:t xml:space="preserve">Toepfer, C.N., Wakimoto, H., Garfinkel, A.C., McDonough, B., Liao, D., Jiang, J., et al. (2019). Hypertrophic cardiomyopathy mutations in MYBPC3 dysregulate myosin. </w:t>
      </w:r>
      <w:r w:rsidRPr="005F6461">
        <w:rPr>
          <w:i/>
          <w:noProof/>
        </w:rPr>
        <w:t>Sci Transl Med</w:t>
      </w:r>
      <w:r w:rsidRPr="005F6461">
        <w:rPr>
          <w:noProof/>
        </w:rPr>
        <w:t xml:space="preserve"> 11(476). doi: 10.1126/scitranslmed.aat1199.</w:t>
      </w:r>
    </w:p>
    <w:p w14:paraId="11321A97" w14:textId="77777777" w:rsidR="005F6461" w:rsidRPr="005F6461" w:rsidRDefault="005F6461" w:rsidP="005F6461">
      <w:pPr>
        <w:pStyle w:val="EndNoteBibliography"/>
        <w:spacing w:after="0"/>
        <w:ind w:left="720" w:hanging="720"/>
        <w:rPr>
          <w:noProof/>
        </w:rPr>
      </w:pPr>
      <w:r w:rsidRPr="005F6461">
        <w:rPr>
          <w:noProof/>
        </w:rPr>
        <w:t xml:space="preserve">Tuomainen, T., and Tavi, P. (2017). The role of cardiac energy metabolism in cardiac hypertrophy and failure. </w:t>
      </w:r>
      <w:r w:rsidRPr="005F6461">
        <w:rPr>
          <w:i/>
          <w:noProof/>
        </w:rPr>
        <w:t>Exp Cell Res</w:t>
      </w:r>
      <w:r w:rsidRPr="005F6461">
        <w:rPr>
          <w:noProof/>
        </w:rPr>
        <w:t xml:space="preserve"> 360(1)</w:t>
      </w:r>
      <w:r w:rsidRPr="005F6461">
        <w:rPr>
          <w:b/>
          <w:noProof/>
        </w:rPr>
        <w:t>,</w:t>
      </w:r>
      <w:r w:rsidRPr="005F6461">
        <w:rPr>
          <w:noProof/>
        </w:rPr>
        <w:t xml:space="preserve"> 12-18. doi: 10.1016/j.yexcr.2017.03.052.</w:t>
      </w:r>
    </w:p>
    <w:p w14:paraId="7DAE9943" w14:textId="77777777" w:rsidR="005F6461" w:rsidRPr="005F6461" w:rsidRDefault="005F6461" w:rsidP="005F6461">
      <w:pPr>
        <w:pStyle w:val="EndNoteBibliography"/>
        <w:spacing w:after="0"/>
        <w:ind w:left="720" w:hanging="720"/>
        <w:rPr>
          <w:noProof/>
        </w:rPr>
      </w:pPr>
      <w:r w:rsidRPr="005F6461">
        <w:rPr>
          <w:noProof/>
        </w:rPr>
        <w:t xml:space="preserve">Uretsky, S., Supariwala, A., Nidadovolu, P., Khokhar, S.S., Comeau, C., Shubayev, O., et al. (2010). Quantification of left ventricular remodeling in response to isolated aortic or mitral regurgitation. </w:t>
      </w:r>
      <w:r w:rsidRPr="005F6461">
        <w:rPr>
          <w:i/>
          <w:noProof/>
        </w:rPr>
        <w:t>J Cardiovasc Magn Reson</w:t>
      </w:r>
      <w:r w:rsidRPr="005F6461">
        <w:rPr>
          <w:noProof/>
        </w:rPr>
        <w:t xml:space="preserve"> 12</w:t>
      </w:r>
      <w:r w:rsidRPr="005F6461">
        <w:rPr>
          <w:b/>
          <w:noProof/>
        </w:rPr>
        <w:t>,</w:t>
      </w:r>
      <w:r w:rsidRPr="005F6461">
        <w:rPr>
          <w:noProof/>
        </w:rPr>
        <w:t xml:space="preserve"> 32. doi: 10.1186/1532-429X-12-32.</w:t>
      </w:r>
    </w:p>
    <w:p w14:paraId="5548B7F9" w14:textId="77777777" w:rsidR="005F6461" w:rsidRPr="005F6461" w:rsidRDefault="005F6461" w:rsidP="005F6461">
      <w:pPr>
        <w:pStyle w:val="EndNoteBibliography"/>
        <w:spacing w:after="0"/>
        <w:ind w:left="720" w:hanging="720"/>
        <w:rPr>
          <w:noProof/>
        </w:rPr>
      </w:pPr>
      <w:r w:rsidRPr="005F6461">
        <w:rPr>
          <w:noProof/>
        </w:rPr>
        <w:lastRenderedPageBreak/>
        <w:t xml:space="preserve">Verbraecken, J., Van de Heyning, P., De Backer, W., and Van Gaal, L. (2006). Body surface area in normal-weight, overweight, and obese adults. A comparison study. </w:t>
      </w:r>
      <w:r w:rsidRPr="005F6461">
        <w:rPr>
          <w:i/>
          <w:noProof/>
        </w:rPr>
        <w:t>Metabolism</w:t>
      </w:r>
      <w:r w:rsidRPr="005F6461">
        <w:rPr>
          <w:noProof/>
        </w:rPr>
        <w:t xml:space="preserve"> 55(4)</w:t>
      </w:r>
      <w:r w:rsidRPr="005F6461">
        <w:rPr>
          <w:b/>
          <w:noProof/>
        </w:rPr>
        <w:t>,</w:t>
      </w:r>
      <w:r w:rsidRPr="005F6461">
        <w:rPr>
          <w:noProof/>
        </w:rPr>
        <w:t xml:space="preserve"> 515-524. doi: 10.1016/j.metabol.2005.11.004.</w:t>
      </w:r>
    </w:p>
    <w:p w14:paraId="7A7F9DB5" w14:textId="77777777" w:rsidR="005F6461" w:rsidRPr="005F6461" w:rsidRDefault="005F6461" w:rsidP="005F6461">
      <w:pPr>
        <w:pStyle w:val="EndNoteBibliography"/>
        <w:spacing w:after="0"/>
        <w:ind w:left="720" w:hanging="720"/>
        <w:rPr>
          <w:noProof/>
        </w:rPr>
      </w:pPr>
      <w:r w:rsidRPr="005F6461">
        <w:rPr>
          <w:noProof/>
        </w:rPr>
        <w:t xml:space="preserve">Virtanen, P., Gommers, R., Oliphant, T.E., Haberland, M., Reddy, T., Cournapeau, D., et al. (2020). SciPy 1.0: fundamental algorithms for scientific computing in Python. </w:t>
      </w:r>
      <w:r w:rsidRPr="005F6461">
        <w:rPr>
          <w:i/>
          <w:noProof/>
        </w:rPr>
        <w:t>Nat Methods</w:t>
      </w:r>
      <w:r w:rsidRPr="005F6461">
        <w:rPr>
          <w:noProof/>
        </w:rPr>
        <w:t xml:space="preserve"> 17(3)</w:t>
      </w:r>
      <w:r w:rsidRPr="005F6461">
        <w:rPr>
          <w:b/>
          <w:noProof/>
        </w:rPr>
        <w:t>,</w:t>
      </w:r>
      <w:r w:rsidRPr="005F6461">
        <w:rPr>
          <w:noProof/>
        </w:rPr>
        <w:t xml:space="preserve"> 261-272. doi: 10.1038/s41592-019-0686-2.</w:t>
      </w:r>
    </w:p>
    <w:p w14:paraId="747A3C55" w14:textId="77777777" w:rsidR="005F6461" w:rsidRPr="005F6461" w:rsidRDefault="005F6461" w:rsidP="005F6461">
      <w:pPr>
        <w:pStyle w:val="EndNoteBibliography"/>
        <w:spacing w:after="0"/>
        <w:ind w:left="720" w:hanging="720"/>
        <w:rPr>
          <w:noProof/>
        </w:rPr>
      </w:pPr>
      <w:r w:rsidRPr="005F6461">
        <w:rPr>
          <w:noProof/>
        </w:rPr>
        <w:t xml:space="preserve">Washio, T., Sugiura, S., Okada, J.I., and Hisada, T. (2020). Using Systolic Local Mechanical Load to Predict Fiber Orientation in Ventricles. </w:t>
      </w:r>
      <w:r w:rsidRPr="005F6461">
        <w:rPr>
          <w:i/>
          <w:noProof/>
        </w:rPr>
        <w:t>Front Physiol</w:t>
      </w:r>
      <w:r w:rsidRPr="005F6461">
        <w:rPr>
          <w:noProof/>
        </w:rPr>
        <w:t xml:space="preserve"> 11</w:t>
      </w:r>
      <w:r w:rsidRPr="005F6461">
        <w:rPr>
          <w:b/>
          <w:noProof/>
        </w:rPr>
        <w:t>,</w:t>
      </w:r>
      <w:r w:rsidRPr="005F6461">
        <w:rPr>
          <w:noProof/>
        </w:rPr>
        <w:t xml:space="preserve"> 467. doi: 10.3389/fphys.2020.00467.</w:t>
      </w:r>
    </w:p>
    <w:p w14:paraId="7035D205" w14:textId="77777777" w:rsidR="005F6461" w:rsidRPr="005F6461" w:rsidRDefault="005F6461" w:rsidP="005F6461">
      <w:pPr>
        <w:pStyle w:val="EndNoteBibliography"/>
        <w:spacing w:after="0"/>
        <w:ind w:left="720" w:hanging="720"/>
        <w:rPr>
          <w:noProof/>
        </w:rPr>
      </w:pPr>
      <w:r w:rsidRPr="005F6461">
        <w:rPr>
          <w:noProof/>
        </w:rPr>
        <w:t xml:space="preserve">Watkins, H., Ashrafian, H., and Redwood, C. (2011). Inherited cardiomyopathies. </w:t>
      </w:r>
      <w:r w:rsidRPr="005F6461">
        <w:rPr>
          <w:i/>
          <w:noProof/>
        </w:rPr>
        <w:t>N Engl J Med</w:t>
      </w:r>
      <w:r w:rsidRPr="005F6461">
        <w:rPr>
          <w:noProof/>
        </w:rPr>
        <w:t xml:space="preserve"> 364(17)</w:t>
      </w:r>
      <w:r w:rsidRPr="005F6461">
        <w:rPr>
          <w:b/>
          <w:noProof/>
        </w:rPr>
        <w:t>,</w:t>
      </w:r>
      <w:r w:rsidRPr="005F6461">
        <w:rPr>
          <w:noProof/>
        </w:rPr>
        <w:t xml:space="preserve"> 1643-1656. doi: 10.1056/NEJMra0902923.</w:t>
      </w:r>
    </w:p>
    <w:p w14:paraId="644C1543"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(2017). A Comparison of Phenomenologic Growth Laws for Myocardial Hypertrophy. </w:t>
      </w:r>
      <w:r w:rsidRPr="005F6461">
        <w:rPr>
          <w:i/>
          <w:noProof/>
        </w:rPr>
        <w:t>J Elast</w:t>
      </w:r>
      <w:r w:rsidRPr="005F6461">
        <w:rPr>
          <w:noProof/>
        </w:rPr>
        <w:t xml:space="preserve"> 129(1-2)</w:t>
      </w:r>
      <w:r w:rsidRPr="005F6461">
        <w:rPr>
          <w:b/>
          <w:noProof/>
        </w:rPr>
        <w:t>,</w:t>
      </w:r>
      <w:r w:rsidRPr="005F6461">
        <w:rPr>
          <w:noProof/>
        </w:rPr>
        <w:t xml:space="preserve"> 257-281. doi: 10.1007/s10659-017-9631-8.</w:t>
      </w:r>
    </w:p>
    <w:p w14:paraId="731A5219"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(2018). Predicting the Time Course of Ventricular Dilation and Thickening Using a Rapid Compartmental Model. </w:t>
      </w:r>
      <w:r w:rsidRPr="005F6461">
        <w:rPr>
          <w:i/>
          <w:noProof/>
        </w:rPr>
        <w:t>J Cardiovasc Transl Res</w:t>
      </w:r>
      <w:r w:rsidRPr="005F6461">
        <w:rPr>
          <w:noProof/>
        </w:rPr>
        <w:t xml:space="preserve"> 11(2)</w:t>
      </w:r>
      <w:r w:rsidRPr="005F6461">
        <w:rPr>
          <w:b/>
          <w:noProof/>
        </w:rPr>
        <w:t>,</w:t>
      </w:r>
      <w:r w:rsidRPr="005F6461">
        <w:rPr>
          <w:noProof/>
        </w:rPr>
        <w:t xml:space="preserve"> 109-122. doi: 10.1007/s12265-018-9793-1.</w:t>
      </w:r>
    </w:p>
    <w:p w14:paraId="0B4C0727" w14:textId="77777777" w:rsidR="005F6461" w:rsidRPr="005F6461" w:rsidRDefault="005F6461" w:rsidP="005F6461">
      <w:pPr>
        <w:pStyle w:val="EndNoteBibliography"/>
        <w:spacing w:after="0"/>
        <w:ind w:left="720" w:hanging="720"/>
        <w:rPr>
          <w:noProof/>
        </w:rPr>
      </w:pPr>
      <w:r w:rsidRPr="005F6461">
        <w:rPr>
          <w:noProof/>
        </w:rPr>
        <w:t xml:space="preserve">Yoshida, K., and Holmes, J.W. (2021). Computational models of cardiac hypertrophy. </w:t>
      </w:r>
      <w:r w:rsidRPr="005F6461">
        <w:rPr>
          <w:i/>
          <w:noProof/>
        </w:rPr>
        <w:t>Prog Biophys Mol Biol</w:t>
      </w:r>
      <w:r w:rsidRPr="005F6461">
        <w:rPr>
          <w:noProof/>
        </w:rPr>
        <w:t xml:space="preserve"> 159</w:t>
      </w:r>
      <w:r w:rsidRPr="005F6461">
        <w:rPr>
          <w:b/>
          <w:noProof/>
        </w:rPr>
        <w:t>,</w:t>
      </w:r>
      <w:r w:rsidRPr="005F6461">
        <w:rPr>
          <w:noProof/>
        </w:rPr>
        <w:t xml:space="preserve"> 75-85. doi: 10.1016/j.pbiomolbio.2020.07.001.</w:t>
      </w:r>
    </w:p>
    <w:p w14:paraId="7EA77003" w14:textId="77777777" w:rsidR="005F6461" w:rsidRPr="005F6461" w:rsidRDefault="005F6461" w:rsidP="005F6461">
      <w:pPr>
        <w:pStyle w:val="EndNoteBibliography"/>
        <w:spacing w:after="0"/>
        <w:ind w:left="720" w:hanging="720"/>
        <w:rPr>
          <w:noProof/>
        </w:rPr>
      </w:pPr>
      <w:r w:rsidRPr="005F6461">
        <w:rPr>
          <w:noProof/>
        </w:rPr>
        <w:t xml:space="preserve">Yoshida, K., McCulloch, A.D., Omens, J.H., and Holmes, J.W. (2020a). Predictions of hypertrophy and its regression in response to pressure overload. </w:t>
      </w:r>
      <w:r w:rsidRPr="005F6461">
        <w:rPr>
          <w:i/>
          <w:noProof/>
        </w:rPr>
        <w:t>Biomech Model Mechanobiol</w:t>
      </w:r>
      <w:r w:rsidRPr="005F6461">
        <w:rPr>
          <w:noProof/>
        </w:rPr>
        <w:t xml:space="preserve"> 19(3)</w:t>
      </w:r>
      <w:r w:rsidRPr="005F6461">
        <w:rPr>
          <w:b/>
          <w:noProof/>
        </w:rPr>
        <w:t>,</w:t>
      </w:r>
      <w:r w:rsidRPr="005F6461">
        <w:rPr>
          <w:noProof/>
        </w:rPr>
        <w:t xml:space="preserve"> 1079-1089. doi: 10.1007/s10237-019-01271-w.</w:t>
      </w:r>
    </w:p>
    <w:p w14:paraId="64C16A66" w14:textId="645C5761" w:rsidR="005F6461" w:rsidRPr="005F6461" w:rsidRDefault="005F6461" w:rsidP="005F6461">
      <w:pPr>
        <w:pStyle w:val="EndNoteBibliography"/>
        <w:ind w:left="720" w:hanging="720"/>
        <w:rPr>
          <w:noProof/>
        </w:rPr>
      </w:pPr>
      <w:r w:rsidRPr="005F6461">
        <w:rPr>
          <w:noProof/>
        </w:rPr>
        <w:t xml:space="preserve">Yoshida, K., Saucerman, J.J., and Holmes, J.W. (2020b). Multiscale model of heart growth during pregnancy: Integrating mechanical and hormonal signaling. </w:t>
      </w:r>
      <w:r w:rsidRPr="005F6461">
        <w:rPr>
          <w:i/>
          <w:noProof/>
        </w:rPr>
        <w:t>bioRxiv</w:t>
      </w:r>
      <w:r w:rsidRPr="005F6461">
        <w:rPr>
          <w:noProof/>
        </w:rPr>
        <w:t xml:space="preserve">. doi: </w:t>
      </w:r>
      <w:hyperlink r:id="rId41" w:history="1">
        <w:r w:rsidRPr="005F6461">
          <w:rPr>
            <w:rStyle w:val="Hyperlink"/>
            <w:noProof/>
          </w:rPr>
          <w:t>https://doi.org/10.1101/2020.09.18.302067</w:t>
        </w:r>
      </w:hyperlink>
      <w:r w:rsidRPr="005F6461">
        <w:rPr>
          <w:noProof/>
        </w:rPr>
        <w:t>.</w:t>
      </w:r>
    </w:p>
    <w:p w14:paraId="33DE3510" w14:textId="0EC633E4" w:rsidR="007E37A7" w:rsidRPr="00B95524" w:rsidRDefault="008D245F" w:rsidP="005F6461">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Supplementary material</w:t>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72"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72"/>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removed pressure overloading.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73"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73"/>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r w:rsidR="004C170C" w:rsidRPr="00B95524">
        <w:rPr>
          <w:rFonts w:asciiTheme="majorBidi" w:hAnsiTheme="majorBidi" w:cstheme="majorBidi"/>
        </w:rPr>
        <w:t>Similar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0EE79788" w:rsidR="00391B87" w:rsidRDefault="00B342B9" w:rsidP="00933A19">
      <w:pPr>
        <w:spacing w:line="240" w:lineRule="auto"/>
        <w:jc w:val="center"/>
        <w:rPr>
          <w:ins w:id="74" w:author="Sharifi, Hossein" w:date="2021-11-01T10:07:00Z"/>
          <w:rFonts w:asciiTheme="majorBidi" w:hAnsiTheme="majorBidi" w:cstheme="majorBidi"/>
        </w:rPr>
      </w:pPr>
      <w:r w:rsidRPr="00B342B9">
        <w:rPr>
          <w:rFonts w:asciiTheme="majorBidi" w:hAnsiTheme="majorBidi" w:cstheme="majorBidi"/>
          <w:b/>
          <w:bCs/>
        </w:rPr>
        <w:t>Fig S</w:t>
      </w:r>
      <w:bookmarkStart w:id="75"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75"/>
      <w:r w:rsidRPr="00B342B9">
        <w:rPr>
          <w:rFonts w:asciiTheme="majorBidi" w:hAnsiTheme="majorBidi" w:cstheme="majorBidi"/>
          <w:b/>
          <w:bCs/>
        </w:rPr>
        <w:t>.</w:t>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aortic regurgitation. </w:t>
      </w:r>
      <w:r w:rsidR="00933A19" w:rsidRPr="00B95524">
        <w:rPr>
          <w:rFonts w:asciiTheme="majorBidi" w:hAnsiTheme="majorBidi" w:cstheme="majorBidi"/>
        </w:rPr>
        <w:t>Similar arrangement for panels as in Fi</w:t>
      </w:r>
      <w:r w:rsidR="00933A19">
        <w:rPr>
          <w:rFonts w:asciiTheme="majorBidi" w:hAnsiTheme="majorBidi" w:cstheme="majorBidi"/>
        </w:rPr>
        <w:t xml:space="preserve">g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6F45EE92" w14:textId="77777777" w:rsidR="00391B87" w:rsidRDefault="00391B87">
      <w:pPr>
        <w:rPr>
          <w:ins w:id="76" w:author="Sharifi, Hossein" w:date="2021-11-01T10:07:00Z"/>
          <w:rFonts w:asciiTheme="majorBidi" w:hAnsiTheme="majorBidi" w:cstheme="majorBidi"/>
        </w:rPr>
      </w:pPr>
      <w:ins w:id="77" w:author="Sharifi, Hossein" w:date="2021-11-01T10:07:00Z">
        <w:r>
          <w:rPr>
            <w:rFonts w:asciiTheme="majorBidi" w:hAnsiTheme="majorBidi" w:cstheme="majorBidi"/>
          </w:rPr>
          <w:br w:type="page"/>
        </w:r>
      </w:ins>
    </w:p>
    <w:p w14:paraId="14C9EFB1" w14:textId="16E822A2" w:rsidR="00B342B9" w:rsidRDefault="00021918" w:rsidP="00021918">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1EB3AC60" wp14:editId="129BC652">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256356C9" w14:textId="3705824F" w:rsidR="003838DE" w:rsidRDefault="0083537A" w:rsidP="00F34279">
      <w:pPr>
        <w:spacing w:line="240" w:lineRule="auto"/>
        <w:jc w:val="center"/>
        <w:rPr>
          <w:rFonts w:asciiTheme="majorBidi" w:hAnsiTheme="majorBidi" w:cstheme="majorBidi"/>
          <w:b/>
          <w:bCs/>
        </w:rPr>
      </w:pPr>
      <w:r>
        <w:rPr>
          <w:rFonts w:asciiTheme="majorBidi" w:hAnsiTheme="majorBidi" w:cstheme="majorBidi"/>
          <w:b/>
          <w:bCs/>
        </w:rPr>
        <w:t>Fig S</w:t>
      </w:r>
      <w:bookmarkStart w:id="78" w:name="figs4"/>
      <w:r>
        <w:rPr>
          <w:rFonts w:asciiTheme="majorBidi" w:hAnsiTheme="majorBidi" w:cstheme="majorBidi"/>
          <w:b/>
          <w:bCs/>
        </w:rPr>
        <w:fldChar w:fldCharType="begin"/>
      </w:r>
      <w:r>
        <w:rPr>
          <w:rFonts w:asciiTheme="majorBidi" w:hAnsiTheme="majorBidi" w:cstheme="majorBidi"/>
          <w:b/>
          <w:bCs/>
        </w:rPr>
        <w:instrText xml:space="preserve"> seq </w:instrText>
      </w:r>
      <w:r w:rsidR="003838DE">
        <w:rPr>
          <w:rFonts w:asciiTheme="majorBidi" w:hAnsiTheme="majorBidi" w:cstheme="majorBidi"/>
          <w:b/>
          <w:bCs/>
        </w:rPr>
        <w:instrText>sfigure</w:instrText>
      </w:r>
      <w:r>
        <w:rPr>
          <w:rFonts w:asciiTheme="majorBidi" w:hAnsiTheme="majorBidi" w:cstheme="majorBidi"/>
          <w:b/>
          <w:bCs/>
        </w:rPr>
        <w:instrText xml:space="preserve"> </w:instrText>
      </w:r>
      <w:r>
        <w:rPr>
          <w:rFonts w:asciiTheme="majorBidi" w:hAnsiTheme="majorBidi" w:cstheme="majorBidi"/>
          <w:b/>
          <w:bCs/>
        </w:rPr>
        <w:fldChar w:fldCharType="separate"/>
      </w:r>
      <w:r w:rsidR="003838DE">
        <w:rPr>
          <w:rFonts w:asciiTheme="majorBidi" w:hAnsiTheme="majorBidi" w:cstheme="majorBidi"/>
          <w:b/>
          <w:bCs/>
          <w:noProof/>
        </w:rPr>
        <w:t>4</w:t>
      </w:r>
      <w:r>
        <w:rPr>
          <w:rFonts w:asciiTheme="majorBidi" w:hAnsiTheme="majorBidi" w:cstheme="majorBidi"/>
          <w:b/>
          <w:bCs/>
        </w:rPr>
        <w:fldChar w:fldCharType="end"/>
      </w:r>
      <w:bookmarkEnd w:id="78"/>
      <w:r w:rsidR="003838DE">
        <w:rPr>
          <w:rFonts w:asciiTheme="majorBidi" w:hAnsiTheme="majorBidi" w:cstheme="majorBidi"/>
          <w:b/>
          <w:bCs/>
        </w:rPr>
        <w:t xml:space="preserve">. </w:t>
      </w:r>
      <w:r w:rsidR="00F84E39">
        <w:rPr>
          <w:rFonts w:asciiTheme="majorBidi" w:hAnsiTheme="majorBidi" w:cstheme="majorBidi"/>
          <w:b/>
          <w:bCs/>
        </w:rPr>
        <w:t>Comparison of mean myosin ATPase per myofibrillar volume with setpoint</w:t>
      </w:r>
      <w:r w:rsidR="00CC7003">
        <w:rPr>
          <w:rFonts w:asciiTheme="majorBidi" w:hAnsiTheme="majorBidi" w:cstheme="majorBidi"/>
          <w:b/>
          <w:bCs/>
        </w:rPr>
        <w:t xml:space="preserve"> level for concentric growth law. </w:t>
      </w:r>
      <w:r w:rsidR="00F84E39">
        <w:rPr>
          <w:rFonts w:asciiTheme="majorBidi" w:hAnsiTheme="majorBidi" w:cstheme="majorBidi"/>
          <w:b/>
          <w:bCs/>
        </w:rPr>
        <w:t xml:space="preserve"> </w:t>
      </w:r>
    </w:p>
    <w:p w14:paraId="0C5A22C8" w14:textId="77777777" w:rsidR="003838DE" w:rsidRDefault="003838DE">
      <w:pPr>
        <w:rPr>
          <w:rFonts w:asciiTheme="majorBidi" w:hAnsiTheme="majorBidi" w:cstheme="majorBidi"/>
          <w:b/>
          <w:bCs/>
        </w:rPr>
      </w:pPr>
      <w:r>
        <w:rPr>
          <w:rFonts w:asciiTheme="majorBidi" w:hAnsiTheme="majorBidi" w:cstheme="majorBidi"/>
          <w:b/>
          <w:bCs/>
        </w:rPr>
        <w:br w:type="page"/>
      </w:r>
    </w:p>
    <w:p w14:paraId="23CAB2D0" w14:textId="61C39DF1" w:rsidR="0083537A" w:rsidRDefault="00021918" w:rsidP="00F34279">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3F9C9B95" w14:textId="19D674E6" w:rsidR="000E720E" w:rsidRPr="00B342B9" w:rsidRDefault="000E720E" w:rsidP="00F34279">
      <w:pPr>
        <w:spacing w:line="240" w:lineRule="auto"/>
        <w:jc w:val="center"/>
        <w:rPr>
          <w:rFonts w:asciiTheme="majorBidi" w:hAnsiTheme="majorBidi" w:cstheme="majorBidi"/>
          <w:b/>
          <w:bCs/>
        </w:rPr>
      </w:pPr>
      <w:r>
        <w:rPr>
          <w:rFonts w:asciiTheme="majorBidi" w:hAnsiTheme="majorBidi" w:cstheme="majorBidi"/>
          <w:b/>
          <w:bCs/>
        </w:rPr>
        <w:t>Fig S</w:t>
      </w:r>
      <w:bookmarkStart w:id="79"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Pr>
          <w:rFonts w:asciiTheme="majorBidi" w:hAnsiTheme="majorBidi" w:cstheme="majorBidi"/>
          <w:b/>
          <w:bCs/>
          <w:noProof/>
        </w:rPr>
        <w:t>5</w:t>
      </w:r>
      <w:r>
        <w:rPr>
          <w:rFonts w:asciiTheme="majorBidi" w:hAnsiTheme="majorBidi" w:cstheme="majorBidi"/>
          <w:b/>
          <w:bCs/>
        </w:rPr>
        <w:fldChar w:fldCharType="end"/>
      </w:r>
      <w:bookmarkEnd w:id="79"/>
      <w:r>
        <w:rPr>
          <w:rFonts w:asciiTheme="majorBidi" w:hAnsiTheme="majorBidi" w:cstheme="majorBidi"/>
          <w:b/>
          <w:bCs/>
        </w:rPr>
        <w:t xml:space="preserve">. </w:t>
      </w:r>
      <w:r w:rsidR="00155E88">
        <w:rPr>
          <w:rFonts w:asciiTheme="majorBidi" w:hAnsiTheme="majorBidi" w:cstheme="majorBidi"/>
          <w:b/>
          <w:bCs/>
        </w:rPr>
        <w:t xml:space="preserve">Comparison of mean half-sarcomere (intracellular) passive stress with setpoint level for eccentric growth law.  </w:t>
      </w:r>
    </w:p>
    <w:sectPr w:rsidR="000E720E" w:rsidRPr="00B342B9" w:rsidSect="00D537FA">
      <w:headerReference w:type="even" r:id="rId47"/>
      <w:headerReference w:type="default" r:id="rId48"/>
      <w:footerReference w:type="even" r:id="rId49"/>
      <w:footerReference w:type="default" r:id="rId50"/>
      <w:headerReference w:type="first" r:id="rId5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harifi, Hossein" w:date="2021-11-01T14:25:00Z" w:initials="SH">
    <w:p w14:paraId="18EFA6E6" w14:textId="28F2CC5D" w:rsidR="00A61DB3" w:rsidRDefault="00A61DB3">
      <w:pPr>
        <w:pStyle w:val="CommentText"/>
      </w:pPr>
      <w:r>
        <w:rPr>
          <w:rStyle w:val="CommentReference"/>
        </w:rPr>
        <w:annotationRef/>
      </w:r>
      <w:r>
        <w:t>How about:</w:t>
      </w:r>
      <w:r>
        <w:br/>
        <w:t xml:space="preserve"> </w:t>
      </w:r>
      <w:r>
        <w:rPr>
          <w:rFonts w:asciiTheme="majorBidi" w:hAnsiTheme="majorBidi" w:cstheme="majorBidi"/>
        </w:rPr>
        <w:t>Multi-scale</w:t>
      </w:r>
      <w:r w:rsidRPr="00B95524">
        <w:rPr>
          <w:rFonts w:asciiTheme="majorBidi" w:hAnsiTheme="majorBidi" w:cstheme="majorBidi"/>
        </w:rPr>
        <w:t xml:space="preserve"> </w:t>
      </w:r>
      <w:r>
        <w:rPr>
          <w:rFonts w:asciiTheme="majorBidi" w:hAnsiTheme="majorBidi" w:cstheme="majorBidi"/>
        </w:rPr>
        <w:t>modeling</w:t>
      </w:r>
      <w:r w:rsidRPr="00B95524">
        <w:rPr>
          <w:rFonts w:asciiTheme="majorBidi" w:hAnsiTheme="majorBidi" w:cstheme="majorBidi"/>
        </w:rPr>
        <w:t xml:space="preserve"> </w:t>
      </w:r>
      <w:r>
        <w:rPr>
          <w:rFonts w:asciiTheme="majorBidi" w:hAnsiTheme="majorBidi" w:cstheme="majorBidi"/>
        </w:rPr>
        <w:t>of</w:t>
      </w:r>
      <w:r w:rsidRPr="00B95524">
        <w:rPr>
          <w:rFonts w:asciiTheme="majorBidi" w:hAnsiTheme="majorBidi" w:cstheme="majorBidi"/>
        </w:rPr>
        <w:t xml:space="preserve"> </w:t>
      </w:r>
      <w:r>
        <w:rPr>
          <w:rFonts w:asciiTheme="majorBidi" w:hAnsiTheme="majorBidi" w:cstheme="majorBidi"/>
        </w:rPr>
        <w:t>left ventricular</w:t>
      </w:r>
      <w:r w:rsidRPr="00B95524">
        <w:rPr>
          <w:rFonts w:asciiTheme="majorBidi" w:hAnsiTheme="majorBidi" w:cstheme="majorBidi"/>
        </w:rPr>
        <w:t xml:space="preserve"> </w:t>
      </w:r>
      <w:r>
        <w:rPr>
          <w:rFonts w:asciiTheme="majorBidi" w:hAnsiTheme="majorBidi" w:cstheme="majorBidi"/>
        </w:rPr>
        <w:t>growth</w:t>
      </w:r>
      <w:r w:rsidRPr="00B95524">
        <w:rPr>
          <w:rFonts w:asciiTheme="majorBidi" w:hAnsiTheme="majorBidi" w:cstheme="majorBidi"/>
        </w:rPr>
        <w:t xml:space="preserve"> </w:t>
      </w:r>
      <w:r>
        <w:rPr>
          <w:rFonts w:asciiTheme="majorBidi" w:hAnsiTheme="majorBidi" w:cstheme="majorBidi"/>
        </w:rPr>
        <w:t xml:space="preserve">via myosin ATPase and intracellular passive stress </w:t>
      </w:r>
      <w:r>
        <w:rPr>
          <w:rStyle w:val="CommentReference"/>
          <w:b/>
        </w:rPr>
        <w:annotationRef/>
      </w:r>
      <w:r>
        <w:rPr>
          <w:rFonts w:asciiTheme="majorBidi" w:hAnsiTheme="majorBidi" w:cstheme="majorBidi"/>
        </w:rPr>
        <w:t>in response to pressure and volume overloads</w:t>
      </w:r>
    </w:p>
  </w:comment>
  <w:comment w:id="2" w:author="Wenk, Jonathan F." w:date="2021-11-01T15:43:00Z" w:initials="WJF">
    <w:p w14:paraId="75789CC1" w14:textId="332208AF" w:rsidR="00A61DB3" w:rsidRDefault="00A61DB3">
      <w:pPr>
        <w:pStyle w:val="CommentText"/>
      </w:pPr>
      <w:r>
        <w:rPr>
          <w:rStyle w:val="CommentReference"/>
        </w:rPr>
        <w:annotationRef/>
      </w:r>
      <w:r>
        <w:t>Ken, what are your thoughts on the title?</w:t>
      </w:r>
    </w:p>
  </w:comment>
  <w:comment w:id="3" w:author="Kenneth Campbell" w:date="2021-11-01T19:34:00Z" w:initials="CKS">
    <w:p w14:paraId="3114A35C" w14:textId="0DBDFCB1" w:rsidR="00584FA5" w:rsidRDefault="00584FA5">
      <w:pPr>
        <w:pStyle w:val="CommentText"/>
      </w:pPr>
      <w:r>
        <w:rPr>
          <w:rStyle w:val="CommentReference"/>
        </w:rPr>
        <w:annotationRef/>
      </w:r>
      <w:r>
        <w:t>We’ve been using multiscale without a hyphen in all our work.</w:t>
      </w:r>
    </w:p>
  </w:comment>
  <w:comment w:id="4" w:author="Kenneth Campbell" w:date="2021-11-01T19:34:00Z" w:initials="CKS">
    <w:p w14:paraId="0ADF95C3" w14:textId="36F00957" w:rsidR="00584FA5" w:rsidRDefault="00584FA5">
      <w:pPr>
        <w:pStyle w:val="CommentText"/>
      </w:pPr>
      <w:r>
        <w:rPr>
          <w:rStyle w:val="CommentReference"/>
        </w:rPr>
        <w:annotationRef/>
      </w:r>
      <w:r>
        <w:t>Not a word</w:t>
      </w:r>
    </w:p>
  </w:comment>
  <w:comment w:id="7" w:author="Kenneth Campbell" w:date="2021-11-01T19:35:00Z" w:initials="CKS">
    <w:p w14:paraId="30C26CCC" w14:textId="1F2FA138" w:rsidR="00584FA5" w:rsidRDefault="00584FA5">
      <w:pPr>
        <w:pStyle w:val="CommentText"/>
      </w:pPr>
      <w:r>
        <w:rPr>
          <w:rStyle w:val="CommentReference"/>
        </w:rPr>
        <w:annotationRef/>
      </w:r>
      <w:r>
        <w:t>This is not a good example if we don’t test it in the manuscript. Delete.</w:t>
      </w:r>
    </w:p>
  </w:comment>
  <w:comment w:id="8" w:author="Kenneth Campbell" w:date="2021-11-01T19:35:00Z" w:initials="CKS">
    <w:p w14:paraId="78408F15" w14:textId="6EDDB899" w:rsidR="00584FA5" w:rsidRDefault="00584FA5">
      <w:pPr>
        <w:pStyle w:val="CommentText"/>
      </w:pPr>
      <w:r>
        <w:rPr>
          <w:rStyle w:val="CommentReference"/>
        </w:rPr>
        <w:annotationRef/>
      </w:r>
      <w:r>
        <w:t>No hyphen. Use Replace All to fix this throughout the manuscript.</w:t>
      </w:r>
    </w:p>
  </w:comment>
  <w:comment w:id="9" w:author="Kenneth Campbell" w:date="2021-11-01T19:36:00Z" w:initials="CKS">
    <w:p w14:paraId="4E402EAD" w14:textId="223444CB" w:rsidR="00584FA5" w:rsidRDefault="00584FA5">
      <w:pPr>
        <w:pStyle w:val="CommentText"/>
      </w:pPr>
      <w:r>
        <w:rPr>
          <w:rStyle w:val="CommentReference"/>
        </w:rPr>
        <w:annotationRef/>
      </w:r>
      <w:r>
        <w:t>Don’t like this phrasing. Why not just say, a left ventricle pumping blood around a systemic circulation?</w:t>
      </w:r>
    </w:p>
  </w:comment>
  <w:comment w:id="11" w:author="Kenneth Campbell" w:date="2021-11-01T19:37:00Z" w:initials="CKS">
    <w:p w14:paraId="59D4D789" w14:textId="44D26D44" w:rsidR="00584FA5" w:rsidRDefault="00584FA5">
      <w:pPr>
        <w:pStyle w:val="CommentText"/>
      </w:pPr>
      <w:r>
        <w:rPr>
          <w:rStyle w:val="CommentReference"/>
        </w:rPr>
        <w:annotationRef/>
      </w:r>
      <w:r>
        <w:t>Too wordy. Better to say “we implemented baroreflex control of arterial pressure by using a feedback loop to regulate …”</w:t>
      </w:r>
    </w:p>
  </w:comment>
  <w:comment w:id="71" w:author="Wenk, Jonathan F." w:date="2021-11-01T17:11:00Z" w:initials="WJF">
    <w:p w14:paraId="5483C58B" w14:textId="3B2ED9F4" w:rsidR="00A61DB3" w:rsidRDefault="00A61DB3">
      <w:pPr>
        <w:pStyle w:val="CommentText"/>
      </w:pPr>
      <w:r>
        <w:rPr>
          <w:rStyle w:val="CommentReference"/>
        </w:rPr>
        <w:annotationRef/>
      </w:r>
      <w:r>
        <w:t>Ken, I put this paragraph at the end of this section. It was originally in section 4.1. Let us know where you think it fits best.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EFA6E6" w15:done="0"/>
  <w15:commentEx w15:paraId="75789CC1" w15:paraIdParent="18EFA6E6" w15:done="0"/>
  <w15:commentEx w15:paraId="3114A35C" w15:done="0"/>
  <w15:commentEx w15:paraId="0ADF95C3" w15:done="0"/>
  <w15:commentEx w15:paraId="30C26CCC" w15:done="0"/>
  <w15:commentEx w15:paraId="78408F15" w15:done="0"/>
  <w15:commentEx w15:paraId="4E402EAD" w15:done="0"/>
  <w15:commentEx w15:paraId="59D4D789" w15:done="0"/>
  <w15:commentEx w15:paraId="5483C5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7776" w16cex:dateUtc="2021-11-01T18:25:00Z"/>
  <w16cex:commentExtensible w16cex:durableId="252A899D" w16cex:dateUtc="2021-11-01T19:43:00Z"/>
  <w16cex:commentExtensible w16cex:durableId="252A9E5E" w16cex:dateUtc="2021-11-01T2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EFA6E6" w16cid:durableId="252A7776"/>
  <w16cid:commentId w16cid:paraId="75789CC1" w16cid:durableId="252A899D"/>
  <w16cid:commentId w16cid:paraId="3114A35C" w16cid:durableId="252ABFB2"/>
  <w16cid:commentId w16cid:paraId="0ADF95C3" w16cid:durableId="252ABFCB"/>
  <w16cid:commentId w16cid:paraId="30C26CCC" w16cid:durableId="252ABFEB"/>
  <w16cid:commentId w16cid:paraId="78408F15" w16cid:durableId="252AC011"/>
  <w16cid:commentId w16cid:paraId="4E402EAD" w16cid:durableId="252AC03B"/>
  <w16cid:commentId w16cid:paraId="59D4D789" w16cid:durableId="252AC072"/>
  <w16cid:commentId w16cid:paraId="5483C58B" w16cid:durableId="252A9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D5923" w14:textId="77777777" w:rsidR="00075A4D" w:rsidRDefault="00075A4D" w:rsidP="00117666">
      <w:pPr>
        <w:spacing w:after="0"/>
      </w:pPr>
      <w:r>
        <w:separator/>
      </w:r>
    </w:p>
  </w:endnote>
  <w:endnote w:type="continuationSeparator" w:id="0">
    <w:p w14:paraId="685C39E7" w14:textId="77777777" w:rsidR="00075A4D" w:rsidRDefault="00075A4D" w:rsidP="00117666">
      <w:pPr>
        <w:spacing w:after="0"/>
      </w:pPr>
      <w:r>
        <w:continuationSeparator/>
      </w:r>
    </w:p>
  </w:endnote>
  <w:endnote w:type="continuationNotice" w:id="1">
    <w:p w14:paraId="19278B42" w14:textId="77777777" w:rsidR="00075A4D" w:rsidRDefault="00075A4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A61DB3" w:rsidRPr="00577C4C" w:rsidRDefault="00A61DB3">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58242"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A61DB3" w:rsidRPr="00E9561B" w:rsidRDefault="00A61DB3">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A61DB3" w:rsidRPr="00E9561B" w:rsidRDefault="00A61DB3">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A61DB3" w:rsidRPr="00577C4C" w:rsidRDefault="00A61DB3">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5BB51" w14:textId="77777777" w:rsidR="00075A4D" w:rsidRDefault="00075A4D" w:rsidP="00117666">
      <w:pPr>
        <w:spacing w:after="0"/>
      </w:pPr>
      <w:r>
        <w:separator/>
      </w:r>
    </w:p>
  </w:footnote>
  <w:footnote w:type="continuationSeparator" w:id="0">
    <w:p w14:paraId="2F267080" w14:textId="77777777" w:rsidR="00075A4D" w:rsidRDefault="00075A4D" w:rsidP="00117666">
      <w:pPr>
        <w:spacing w:after="0"/>
      </w:pPr>
      <w:r>
        <w:continuationSeparator/>
      </w:r>
    </w:p>
  </w:footnote>
  <w:footnote w:type="continuationNotice" w:id="1">
    <w:p w14:paraId="29EAD463" w14:textId="77777777" w:rsidR="00075A4D" w:rsidRDefault="00075A4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578AF43" w:rsidR="00A61DB3" w:rsidRPr="007E3148" w:rsidRDefault="00A61DB3" w:rsidP="00A53000">
    <w:pPr>
      <w:pStyle w:val="Header"/>
    </w:pPr>
    <w:r>
      <w:t>Multi-scale model of ventricular growth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040D12C" w:rsidR="00A61DB3" w:rsidRPr="00A53000" w:rsidRDefault="00A61DB3" w:rsidP="00A53000">
    <w:pPr>
      <w:pStyle w:val="Header"/>
    </w:pPr>
    <w:r>
      <w:t>Multi-scale modeling of ventricular growth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A61DB3" w:rsidRDefault="00A61DB3"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2"/>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19"/>
  </w:num>
  <w:num w:numId="25">
    <w:abstractNumId w:val="20"/>
  </w:num>
  <w:num w:numId="26">
    <w:abstractNumId w:val="5"/>
  </w:num>
  <w:num w:numId="2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ifi, Hossein">
    <w15:presenceInfo w15:providerId="AD" w15:userId="S::hsh245@uky.edu::20a32e42-02e9-4b7a-878f-9e266e3241a3"/>
  </w15:person>
  <w15:person w15:author="Wenk, Jonathan F.">
    <w15:presenceInfo w15:providerId="AD" w15:userId="S::jfwe223@uky.edu::afa5f3a7-e2b7-4dba-a0ce-2006b3f98278"/>
  </w15:person>
  <w15:person w15:author="Kenneth Campbell">
    <w15:presenceInfo w15:providerId="AD" w15:userId="S-1-5-21-1177238915-1645522239-725345543-21376"/>
  </w15:person>
  <w15:person w15:author="Campbell, Kenneth S.">
    <w15:presenceInfo w15:providerId="AD" w15:userId="S-1-5-21-1177238915-1645522239-725345543-21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trackRevision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record-ids&gt;&lt;/item&gt;&lt;/Libraries&gt;"/>
  </w:docVars>
  <w:rsids>
    <w:rsidRoot w:val="00681821"/>
    <w:rsid w:val="00000E6D"/>
    <w:rsid w:val="00000EF6"/>
    <w:rsid w:val="00001C1C"/>
    <w:rsid w:val="0000209E"/>
    <w:rsid w:val="00002A98"/>
    <w:rsid w:val="0000380A"/>
    <w:rsid w:val="0000434C"/>
    <w:rsid w:val="00005488"/>
    <w:rsid w:val="000054D0"/>
    <w:rsid w:val="00006AF1"/>
    <w:rsid w:val="00007026"/>
    <w:rsid w:val="0000751A"/>
    <w:rsid w:val="00007D6D"/>
    <w:rsid w:val="00011D01"/>
    <w:rsid w:val="00012899"/>
    <w:rsid w:val="00012A7E"/>
    <w:rsid w:val="00012AF4"/>
    <w:rsid w:val="000140C0"/>
    <w:rsid w:val="000144A6"/>
    <w:rsid w:val="0001473B"/>
    <w:rsid w:val="000153E9"/>
    <w:rsid w:val="00015B09"/>
    <w:rsid w:val="0001646D"/>
    <w:rsid w:val="000201C5"/>
    <w:rsid w:val="00020393"/>
    <w:rsid w:val="00021918"/>
    <w:rsid w:val="00021E7B"/>
    <w:rsid w:val="0002211E"/>
    <w:rsid w:val="0002392F"/>
    <w:rsid w:val="00023F2B"/>
    <w:rsid w:val="00024A55"/>
    <w:rsid w:val="00024F04"/>
    <w:rsid w:val="000255D7"/>
    <w:rsid w:val="00026C5A"/>
    <w:rsid w:val="00027442"/>
    <w:rsid w:val="00027C50"/>
    <w:rsid w:val="00027CFF"/>
    <w:rsid w:val="00030154"/>
    <w:rsid w:val="0003098F"/>
    <w:rsid w:val="00030CDB"/>
    <w:rsid w:val="00030D35"/>
    <w:rsid w:val="000314FD"/>
    <w:rsid w:val="000329E5"/>
    <w:rsid w:val="00034304"/>
    <w:rsid w:val="00034670"/>
    <w:rsid w:val="00034B58"/>
    <w:rsid w:val="00034F18"/>
    <w:rsid w:val="00035434"/>
    <w:rsid w:val="0003558C"/>
    <w:rsid w:val="0003581C"/>
    <w:rsid w:val="00037242"/>
    <w:rsid w:val="000377E6"/>
    <w:rsid w:val="00037872"/>
    <w:rsid w:val="00042E15"/>
    <w:rsid w:val="00043D44"/>
    <w:rsid w:val="0004468C"/>
    <w:rsid w:val="00045678"/>
    <w:rsid w:val="000458E4"/>
    <w:rsid w:val="000465FC"/>
    <w:rsid w:val="000479BD"/>
    <w:rsid w:val="00050084"/>
    <w:rsid w:val="00051116"/>
    <w:rsid w:val="0005129F"/>
    <w:rsid w:val="000519E5"/>
    <w:rsid w:val="0005252B"/>
    <w:rsid w:val="00052AAE"/>
    <w:rsid w:val="000531EB"/>
    <w:rsid w:val="000533C9"/>
    <w:rsid w:val="0005383C"/>
    <w:rsid w:val="000546B4"/>
    <w:rsid w:val="00054E13"/>
    <w:rsid w:val="00055673"/>
    <w:rsid w:val="0005580B"/>
    <w:rsid w:val="00055BC6"/>
    <w:rsid w:val="00055C17"/>
    <w:rsid w:val="00060230"/>
    <w:rsid w:val="00060274"/>
    <w:rsid w:val="00061EC6"/>
    <w:rsid w:val="00062479"/>
    <w:rsid w:val="00063D84"/>
    <w:rsid w:val="00063F3E"/>
    <w:rsid w:val="0006486E"/>
    <w:rsid w:val="0006636D"/>
    <w:rsid w:val="00067F93"/>
    <w:rsid w:val="000702F0"/>
    <w:rsid w:val="000713BE"/>
    <w:rsid w:val="0007168F"/>
    <w:rsid w:val="00071992"/>
    <w:rsid w:val="00073125"/>
    <w:rsid w:val="00073508"/>
    <w:rsid w:val="000740AD"/>
    <w:rsid w:val="0007558C"/>
    <w:rsid w:val="00075A4D"/>
    <w:rsid w:val="000763FB"/>
    <w:rsid w:val="00076810"/>
    <w:rsid w:val="00077C48"/>
    <w:rsid w:val="00077D53"/>
    <w:rsid w:val="000800DB"/>
    <w:rsid w:val="00081394"/>
    <w:rsid w:val="00081878"/>
    <w:rsid w:val="00081E0E"/>
    <w:rsid w:val="00082841"/>
    <w:rsid w:val="00082F52"/>
    <w:rsid w:val="000836B6"/>
    <w:rsid w:val="000846CC"/>
    <w:rsid w:val="000849F0"/>
    <w:rsid w:val="00090AC5"/>
    <w:rsid w:val="00090EEF"/>
    <w:rsid w:val="000935FD"/>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4C36"/>
    <w:rsid w:val="000A50C1"/>
    <w:rsid w:val="000A6492"/>
    <w:rsid w:val="000A6B72"/>
    <w:rsid w:val="000A6CA8"/>
    <w:rsid w:val="000A6FCF"/>
    <w:rsid w:val="000B07EB"/>
    <w:rsid w:val="000B0893"/>
    <w:rsid w:val="000B1DD4"/>
    <w:rsid w:val="000B22DB"/>
    <w:rsid w:val="000B34BD"/>
    <w:rsid w:val="000B389B"/>
    <w:rsid w:val="000B49AB"/>
    <w:rsid w:val="000B49E4"/>
    <w:rsid w:val="000B4CA7"/>
    <w:rsid w:val="000B4FB1"/>
    <w:rsid w:val="000B51ED"/>
    <w:rsid w:val="000C01EC"/>
    <w:rsid w:val="000C03D4"/>
    <w:rsid w:val="000C0455"/>
    <w:rsid w:val="000C100F"/>
    <w:rsid w:val="000C1013"/>
    <w:rsid w:val="000C14B6"/>
    <w:rsid w:val="000C2699"/>
    <w:rsid w:val="000C3171"/>
    <w:rsid w:val="000C4636"/>
    <w:rsid w:val="000C6269"/>
    <w:rsid w:val="000C6611"/>
    <w:rsid w:val="000C6B34"/>
    <w:rsid w:val="000C71F0"/>
    <w:rsid w:val="000C7E2A"/>
    <w:rsid w:val="000D1A86"/>
    <w:rsid w:val="000D50CC"/>
    <w:rsid w:val="000D5D18"/>
    <w:rsid w:val="000D5FB4"/>
    <w:rsid w:val="000D6904"/>
    <w:rsid w:val="000D6B17"/>
    <w:rsid w:val="000D730A"/>
    <w:rsid w:val="000E0CC1"/>
    <w:rsid w:val="000E0DBA"/>
    <w:rsid w:val="000E0FB4"/>
    <w:rsid w:val="000E11A7"/>
    <w:rsid w:val="000E1E3F"/>
    <w:rsid w:val="000E244A"/>
    <w:rsid w:val="000E38FF"/>
    <w:rsid w:val="000E3990"/>
    <w:rsid w:val="000E39EE"/>
    <w:rsid w:val="000E3C0C"/>
    <w:rsid w:val="000E3D2D"/>
    <w:rsid w:val="000E5ECB"/>
    <w:rsid w:val="000E644E"/>
    <w:rsid w:val="000E720E"/>
    <w:rsid w:val="000F0CBF"/>
    <w:rsid w:val="000F1BC6"/>
    <w:rsid w:val="000F29E1"/>
    <w:rsid w:val="000F2E56"/>
    <w:rsid w:val="000F35BC"/>
    <w:rsid w:val="000F3E39"/>
    <w:rsid w:val="000F47FC"/>
    <w:rsid w:val="000F4CFB"/>
    <w:rsid w:val="000F5424"/>
    <w:rsid w:val="000F5E5E"/>
    <w:rsid w:val="000F690A"/>
    <w:rsid w:val="000F6BF5"/>
    <w:rsid w:val="000F7585"/>
    <w:rsid w:val="000F798F"/>
    <w:rsid w:val="000F7A99"/>
    <w:rsid w:val="0010031B"/>
    <w:rsid w:val="00100333"/>
    <w:rsid w:val="0010118D"/>
    <w:rsid w:val="0010457E"/>
    <w:rsid w:val="0010471A"/>
    <w:rsid w:val="0010591C"/>
    <w:rsid w:val="001067F4"/>
    <w:rsid w:val="00107A55"/>
    <w:rsid w:val="001100B5"/>
    <w:rsid w:val="0011061C"/>
    <w:rsid w:val="00111090"/>
    <w:rsid w:val="001112A1"/>
    <w:rsid w:val="001113F5"/>
    <w:rsid w:val="001120B4"/>
    <w:rsid w:val="0011251A"/>
    <w:rsid w:val="0011377F"/>
    <w:rsid w:val="00113A80"/>
    <w:rsid w:val="00113B02"/>
    <w:rsid w:val="00114F8C"/>
    <w:rsid w:val="00115168"/>
    <w:rsid w:val="001158B8"/>
    <w:rsid w:val="00115C0B"/>
    <w:rsid w:val="001173A3"/>
    <w:rsid w:val="00117666"/>
    <w:rsid w:val="00117B14"/>
    <w:rsid w:val="001208B4"/>
    <w:rsid w:val="00120C6F"/>
    <w:rsid w:val="001214A4"/>
    <w:rsid w:val="0012220F"/>
    <w:rsid w:val="001223A7"/>
    <w:rsid w:val="00122B9C"/>
    <w:rsid w:val="00123DF1"/>
    <w:rsid w:val="001241F3"/>
    <w:rsid w:val="00124576"/>
    <w:rsid w:val="0012568E"/>
    <w:rsid w:val="00125837"/>
    <w:rsid w:val="00125F24"/>
    <w:rsid w:val="00126660"/>
    <w:rsid w:val="00127C2D"/>
    <w:rsid w:val="00127CCE"/>
    <w:rsid w:val="00130441"/>
    <w:rsid w:val="00130912"/>
    <w:rsid w:val="0013099E"/>
    <w:rsid w:val="00130A67"/>
    <w:rsid w:val="00130B0B"/>
    <w:rsid w:val="00130B55"/>
    <w:rsid w:val="00131386"/>
    <w:rsid w:val="001313CF"/>
    <w:rsid w:val="0013153B"/>
    <w:rsid w:val="001315FD"/>
    <w:rsid w:val="00132E82"/>
    <w:rsid w:val="00133398"/>
    <w:rsid w:val="00133451"/>
    <w:rsid w:val="0013396D"/>
    <w:rsid w:val="00133F89"/>
    <w:rsid w:val="001340B5"/>
    <w:rsid w:val="00134256"/>
    <w:rsid w:val="001347CF"/>
    <w:rsid w:val="0013495B"/>
    <w:rsid w:val="00136F11"/>
    <w:rsid w:val="00137280"/>
    <w:rsid w:val="00137ACB"/>
    <w:rsid w:val="001407EF"/>
    <w:rsid w:val="00140AA8"/>
    <w:rsid w:val="00142883"/>
    <w:rsid w:val="00142B55"/>
    <w:rsid w:val="0014308C"/>
    <w:rsid w:val="00145AE6"/>
    <w:rsid w:val="00146866"/>
    <w:rsid w:val="00147395"/>
    <w:rsid w:val="00150BA8"/>
    <w:rsid w:val="0015234A"/>
    <w:rsid w:val="001526AD"/>
    <w:rsid w:val="001531B4"/>
    <w:rsid w:val="00153766"/>
    <w:rsid w:val="0015380A"/>
    <w:rsid w:val="0015455A"/>
    <w:rsid w:val="001547BE"/>
    <w:rsid w:val="00154822"/>
    <w:rsid w:val="00154A7E"/>
    <w:rsid w:val="00154B95"/>
    <w:rsid w:val="00154C6F"/>
    <w:rsid w:val="00154E01"/>
    <w:rsid w:val="001552C9"/>
    <w:rsid w:val="0015549B"/>
    <w:rsid w:val="00155852"/>
    <w:rsid w:val="00155E88"/>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924"/>
    <w:rsid w:val="00167B9E"/>
    <w:rsid w:val="00170875"/>
    <w:rsid w:val="00171063"/>
    <w:rsid w:val="00171DE2"/>
    <w:rsid w:val="0017239F"/>
    <w:rsid w:val="00172BB2"/>
    <w:rsid w:val="00172DDC"/>
    <w:rsid w:val="0017300E"/>
    <w:rsid w:val="00175C7E"/>
    <w:rsid w:val="00177551"/>
    <w:rsid w:val="00177D84"/>
    <w:rsid w:val="00180362"/>
    <w:rsid w:val="00181C88"/>
    <w:rsid w:val="00181DF4"/>
    <w:rsid w:val="00182D52"/>
    <w:rsid w:val="00184D10"/>
    <w:rsid w:val="00184E25"/>
    <w:rsid w:val="0018549A"/>
    <w:rsid w:val="00185C3B"/>
    <w:rsid w:val="001860A4"/>
    <w:rsid w:val="0018634A"/>
    <w:rsid w:val="001872C6"/>
    <w:rsid w:val="00187BC3"/>
    <w:rsid w:val="00190D2C"/>
    <w:rsid w:val="00190D3B"/>
    <w:rsid w:val="0019219C"/>
    <w:rsid w:val="00192575"/>
    <w:rsid w:val="00192712"/>
    <w:rsid w:val="00192BA8"/>
    <w:rsid w:val="0019338C"/>
    <w:rsid w:val="001933A1"/>
    <w:rsid w:val="001938BF"/>
    <w:rsid w:val="00193DE9"/>
    <w:rsid w:val="00195A1A"/>
    <w:rsid w:val="001964EF"/>
    <w:rsid w:val="0019696A"/>
    <w:rsid w:val="00196C35"/>
    <w:rsid w:val="00197DB4"/>
    <w:rsid w:val="001A03AC"/>
    <w:rsid w:val="001A0B73"/>
    <w:rsid w:val="001A1B3B"/>
    <w:rsid w:val="001A3A26"/>
    <w:rsid w:val="001A3AC4"/>
    <w:rsid w:val="001A3D88"/>
    <w:rsid w:val="001A46B8"/>
    <w:rsid w:val="001A5604"/>
    <w:rsid w:val="001A6C2A"/>
    <w:rsid w:val="001A72ED"/>
    <w:rsid w:val="001A7473"/>
    <w:rsid w:val="001B07A0"/>
    <w:rsid w:val="001B0D20"/>
    <w:rsid w:val="001B1A2C"/>
    <w:rsid w:val="001B266E"/>
    <w:rsid w:val="001B356F"/>
    <w:rsid w:val="001B49B2"/>
    <w:rsid w:val="001B4EA6"/>
    <w:rsid w:val="001B5D5A"/>
    <w:rsid w:val="001B5F82"/>
    <w:rsid w:val="001B6F83"/>
    <w:rsid w:val="001B713D"/>
    <w:rsid w:val="001C0857"/>
    <w:rsid w:val="001C094C"/>
    <w:rsid w:val="001C0B1D"/>
    <w:rsid w:val="001C0BAE"/>
    <w:rsid w:val="001C1702"/>
    <w:rsid w:val="001C1ACD"/>
    <w:rsid w:val="001C2985"/>
    <w:rsid w:val="001C3168"/>
    <w:rsid w:val="001C4797"/>
    <w:rsid w:val="001C4E37"/>
    <w:rsid w:val="001C5493"/>
    <w:rsid w:val="001C5CA6"/>
    <w:rsid w:val="001C6026"/>
    <w:rsid w:val="001D02B9"/>
    <w:rsid w:val="001D17DE"/>
    <w:rsid w:val="001D1E02"/>
    <w:rsid w:val="001D2AE6"/>
    <w:rsid w:val="001D2CC3"/>
    <w:rsid w:val="001D3712"/>
    <w:rsid w:val="001D3BF0"/>
    <w:rsid w:val="001D5239"/>
    <w:rsid w:val="001D573E"/>
    <w:rsid w:val="001D5C23"/>
    <w:rsid w:val="001D6003"/>
    <w:rsid w:val="001D629A"/>
    <w:rsid w:val="001D65DD"/>
    <w:rsid w:val="001D6AEF"/>
    <w:rsid w:val="001D7692"/>
    <w:rsid w:val="001D76F8"/>
    <w:rsid w:val="001D79A8"/>
    <w:rsid w:val="001D7AA5"/>
    <w:rsid w:val="001E063F"/>
    <w:rsid w:val="001E11D7"/>
    <w:rsid w:val="001E19FE"/>
    <w:rsid w:val="001E1A30"/>
    <w:rsid w:val="001E1B18"/>
    <w:rsid w:val="001E1D0E"/>
    <w:rsid w:val="001E1D21"/>
    <w:rsid w:val="001E21D9"/>
    <w:rsid w:val="001E25F8"/>
    <w:rsid w:val="001E2C23"/>
    <w:rsid w:val="001E2DB0"/>
    <w:rsid w:val="001E30AC"/>
    <w:rsid w:val="001E40CA"/>
    <w:rsid w:val="001E4818"/>
    <w:rsid w:val="001E55D9"/>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39E"/>
    <w:rsid w:val="001F7DE0"/>
    <w:rsid w:val="00200CFA"/>
    <w:rsid w:val="002010AD"/>
    <w:rsid w:val="00201EBC"/>
    <w:rsid w:val="00202091"/>
    <w:rsid w:val="00202143"/>
    <w:rsid w:val="00202DB3"/>
    <w:rsid w:val="00202DF7"/>
    <w:rsid w:val="00203121"/>
    <w:rsid w:val="00204ADE"/>
    <w:rsid w:val="00204AE2"/>
    <w:rsid w:val="002050A3"/>
    <w:rsid w:val="002054FF"/>
    <w:rsid w:val="0020600F"/>
    <w:rsid w:val="002074BD"/>
    <w:rsid w:val="002100A8"/>
    <w:rsid w:val="002100E7"/>
    <w:rsid w:val="002101FE"/>
    <w:rsid w:val="0021048E"/>
    <w:rsid w:val="002106CE"/>
    <w:rsid w:val="002115FC"/>
    <w:rsid w:val="002116FB"/>
    <w:rsid w:val="0021177F"/>
    <w:rsid w:val="00212DC0"/>
    <w:rsid w:val="00213234"/>
    <w:rsid w:val="0021409A"/>
    <w:rsid w:val="00214960"/>
    <w:rsid w:val="00216C1A"/>
    <w:rsid w:val="00217675"/>
    <w:rsid w:val="0021784B"/>
    <w:rsid w:val="00220385"/>
    <w:rsid w:val="00220AEA"/>
    <w:rsid w:val="00221088"/>
    <w:rsid w:val="002218E3"/>
    <w:rsid w:val="00222532"/>
    <w:rsid w:val="00222536"/>
    <w:rsid w:val="0022335F"/>
    <w:rsid w:val="002239E0"/>
    <w:rsid w:val="00223D72"/>
    <w:rsid w:val="002241B6"/>
    <w:rsid w:val="00225444"/>
    <w:rsid w:val="00225751"/>
    <w:rsid w:val="0022631D"/>
    <w:rsid w:val="00226954"/>
    <w:rsid w:val="00226A75"/>
    <w:rsid w:val="0022761A"/>
    <w:rsid w:val="00227A9B"/>
    <w:rsid w:val="00230F54"/>
    <w:rsid w:val="00232125"/>
    <w:rsid w:val="00232169"/>
    <w:rsid w:val="002323C9"/>
    <w:rsid w:val="002327E3"/>
    <w:rsid w:val="00233BCB"/>
    <w:rsid w:val="002340D2"/>
    <w:rsid w:val="002340F5"/>
    <w:rsid w:val="00234B91"/>
    <w:rsid w:val="00234D31"/>
    <w:rsid w:val="00235E15"/>
    <w:rsid w:val="00235F62"/>
    <w:rsid w:val="0023719F"/>
    <w:rsid w:val="00237E1E"/>
    <w:rsid w:val="00240A6C"/>
    <w:rsid w:val="0024139C"/>
    <w:rsid w:val="00242D81"/>
    <w:rsid w:val="00243798"/>
    <w:rsid w:val="002438EC"/>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07D0"/>
    <w:rsid w:val="002625D0"/>
    <w:rsid w:val="002629A3"/>
    <w:rsid w:val="00262C83"/>
    <w:rsid w:val="00263356"/>
    <w:rsid w:val="002638CB"/>
    <w:rsid w:val="0026416F"/>
    <w:rsid w:val="00264847"/>
    <w:rsid w:val="00265077"/>
    <w:rsid w:val="00265660"/>
    <w:rsid w:val="00265F76"/>
    <w:rsid w:val="00265FDB"/>
    <w:rsid w:val="00266289"/>
    <w:rsid w:val="00266F21"/>
    <w:rsid w:val="00267D18"/>
    <w:rsid w:val="0027024A"/>
    <w:rsid w:val="0027049C"/>
    <w:rsid w:val="0027144D"/>
    <w:rsid w:val="0027171F"/>
    <w:rsid w:val="00271FC4"/>
    <w:rsid w:val="0027208C"/>
    <w:rsid w:val="00272565"/>
    <w:rsid w:val="00272700"/>
    <w:rsid w:val="00274179"/>
    <w:rsid w:val="00275821"/>
    <w:rsid w:val="00277387"/>
    <w:rsid w:val="0027773A"/>
    <w:rsid w:val="00280901"/>
    <w:rsid w:val="00281585"/>
    <w:rsid w:val="00282175"/>
    <w:rsid w:val="002827B4"/>
    <w:rsid w:val="002857F2"/>
    <w:rsid w:val="002867E4"/>
    <w:rsid w:val="002868E2"/>
    <w:rsid w:val="002869C3"/>
    <w:rsid w:val="00287979"/>
    <w:rsid w:val="00290D35"/>
    <w:rsid w:val="002912BB"/>
    <w:rsid w:val="00291B70"/>
    <w:rsid w:val="00291BDE"/>
    <w:rsid w:val="00292E16"/>
    <w:rsid w:val="002936E4"/>
    <w:rsid w:val="00293C7B"/>
    <w:rsid w:val="00293E39"/>
    <w:rsid w:val="0029634D"/>
    <w:rsid w:val="00296B88"/>
    <w:rsid w:val="00296E19"/>
    <w:rsid w:val="00297550"/>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B7CD8"/>
    <w:rsid w:val="002C0248"/>
    <w:rsid w:val="002C0579"/>
    <w:rsid w:val="002C0E45"/>
    <w:rsid w:val="002C16A1"/>
    <w:rsid w:val="002C2603"/>
    <w:rsid w:val="002C26FA"/>
    <w:rsid w:val="002C270E"/>
    <w:rsid w:val="002C2984"/>
    <w:rsid w:val="002C302E"/>
    <w:rsid w:val="002C499A"/>
    <w:rsid w:val="002C4AAB"/>
    <w:rsid w:val="002C4C78"/>
    <w:rsid w:val="002C544C"/>
    <w:rsid w:val="002C5B6E"/>
    <w:rsid w:val="002C5EE0"/>
    <w:rsid w:val="002C68AC"/>
    <w:rsid w:val="002C74CA"/>
    <w:rsid w:val="002D06AC"/>
    <w:rsid w:val="002D11BE"/>
    <w:rsid w:val="002D12E8"/>
    <w:rsid w:val="002D15F5"/>
    <w:rsid w:val="002D25EE"/>
    <w:rsid w:val="002D2B12"/>
    <w:rsid w:val="002D4374"/>
    <w:rsid w:val="002D4E55"/>
    <w:rsid w:val="002D531A"/>
    <w:rsid w:val="002D633A"/>
    <w:rsid w:val="002D7AFC"/>
    <w:rsid w:val="002D7E14"/>
    <w:rsid w:val="002E11E9"/>
    <w:rsid w:val="002E139A"/>
    <w:rsid w:val="002E15C8"/>
    <w:rsid w:val="002E171A"/>
    <w:rsid w:val="002E2193"/>
    <w:rsid w:val="002E2259"/>
    <w:rsid w:val="002E3629"/>
    <w:rsid w:val="002E4720"/>
    <w:rsid w:val="002E6245"/>
    <w:rsid w:val="002E67A9"/>
    <w:rsid w:val="002E6A51"/>
    <w:rsid w:val="002E6D14"/>
    <w:rsid w:val="002E7568"/>
    <w:rsid w:val="002F0179"/>
    <w:rsid w:val="002F08AC"/>
    <w:rsid w:val="002F0FBA"/>
    <w:rsid w:val="002F10F6"/>
    <w:rsid w:val="002F23BA"/>
    <w:rsid w:val="002F2F5E"/>
    <w:rsid w:val="002F4622"/>
    <w:rsid w:val="002F46B8"/>
    <w:rsid w:val="002F46C7"/>
    <w:rsid w:val="002F470B"/>
    <w:rsid w:val="002F4BEF"/>
    <w:rsid w:val="002F4CFC"/>
    <w:rsid w:val="002F4FD7"/>
    <w:rsid w:val="002F5804"/>
    <w:rsid w:val="002F58A0"/>
    <w:rsid w:val="002F61B4"/>
    <w:rsid w:val="002F6F69"/>
    <w:rsid w:val="002F6FBF"/>
    <w:rsid w:val="002F71F8"/>
    <w:rsid w:val="002F7357"/>
    <w:rsid w:val="002F744D"/>
    <w:rsid w:val="003002F0"/>
    <w:rsid w:val="00300D2E"/>
    <w:rsid w:val="00301884"/>
    <w:rsid w:val="0030223B"/>
    <w:rsid w:val="00302828"/>
    <w:rsid w:val="0030287C"/>
    <w:rsid w:val="00302EDC"/>
    <w:rsid w:val="00303015"/>
    <w:rsid w:val="00303DE6"/>
    <w:rsid w:val="0030502A"/>
    <w:rsid w:val="00306154"/>
    <w:rsid w:val="00306250"/>
    <w:rsid w:val="003073C3"/>
    <w:rsid w:val="00310124"/>
    <w:rsid w:val="003112FF"/>
    <w:rsid w:val="0031231B"/>
    <w:rsid w:val="00312ADE"/>
    <w:rsid w:val="00312B7C"/>
    <w:rsid w:val="003137C8"/>
    <w:rsid w:val="0031503B"/>
    <w:rsid w:val="00315090"/>
    <w:rsid w:val="0031558D"/>
    <w:rsid w:val="00315712"/>
    <w:rsid w:val="0031619B"/>
    <w:rsid w:val="003161ED"/>
    <w:rsid w:val="00316233"/>
    <w:rsid w:val="00316742"/>
    <w:rsid w:val="0031698E"/>
    <w:rsid w:val="00316C1D"/>
    <w:rsid w:val="0031769A"/>
    <w:rsid w:val="003176F0"/>
    <w:rsid w:val="0032087D"/>
    <w:rsid w:val="00321B00"/>
    <w:rsid w:val="00321BFF"/>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153"/>
    <w:rsid w:val="00334630"/>
    <w:rsid w:val="003346BB"/>
    <w:rsid w:val="00334B12"/>
    <w:rsid w:val="00335BA0"/>
    <w:rsid w:val="00336020"/>
    <w:rsid w:val="003366F8"/>
    <w:rsid w:val="00336BB1"/>
    <w:rsid w:val="00340172"/>
    <w:rsid w:val="00340433"/>
    <w:rsid w:val="003412E4"/>
    <w:rsid w:val="00341814"/>
    <w:rsid w:val="003423ED"/>
    <w:rsid w:val="00343781"/>
    <w:rsid w:val="0034526A"/>
    <w:rsid w:val="003474D0"/>
    <w:rsid w:val="00347B14"/>
    <w:rsid w:val="00350897"/>
    <w:rsid w:val="00350968"/>
    <w:rsid w:val="00351DF7"/>
    <w:rsid w:val="00352857"/>
    <w:rsid w:val="0035288E"/>
    <w:rsid w:val="00352FD5"/>
    <w:rsid w:val="00353019"/>
    <w:rsid w:val="003544FB"/>
    <w:rsid w:val="003548D9"/>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772EE"/>
    <w:rsid w:val="003800CC"/>
    <w:rsid w:val="00380278"/>
    <w:rsid w:val="003805DF"/>
    <w:rsid w:val="0038090F"/>
    <w:rsid w:val="003809A3"/>
    <w:rsid w:val="0038180A"/>
    <w:rsid w:val="00382BF3"/>
    <w:rsid w:val="003838DE"/>
    <w:rsid w:val="00384FE9"/>
    <w:rsid w:val="0038581D"/>
    <w:rsid w:val="00385E0C"/>
    <w:rsid w:val="00385E34"/>
    <w:rsid w:val="00386C1F"/>
    <w:rsid w:val="0038724B"/>
    <w:rsid w:val="00390992"/>
    <w:rsid w:val="00390D92"/>
    <w:rsid w:val="003915ED"/>
    <w:rsid w:val="00391B87"/>
    <w:rsid w:val="00391F15"/>
    <w:rsid w:val="003922CD"/>
    <w:rsid w:val="00392C0F"/>
    <w:rsid w:val="003944F6"/>
    <w:rsid w:val="00394968"/>
    <w:rsid w:val="00395034"/>
    <w:rsid w:val="00395128"/>
    <w:rsid w:val="003954D5"/>
    <w:rsid w:val="00395BB1"/>
    <w:rsid w:val="00395CD7"/>
    <w:rsid w:val="0039645D"/>
    <w:rsid w:val="0039693B"/>
    <w:rsid w:val="00396EA3"/>
    <w:rsid w:val="00397C58"/>
    <w:rsid w:val="003A0A72"/>
    <w:rsid w:val="003A0F21"/>
    <w:rsid w:val="003A2749"/>
    <w:rsid w:val="003A4783"/>
    <w:rsid w:val="003A4FEE"/>
    <w:rsid w:val="003A70EA"/>
    <w:rsid w:val="003A7A0D"/>
    <w:rsid w:val="003B0212"/>
    <w:rsid w:val="003B170D"/>
    <w:rsid w:val="003B1D2E"/>
    <w:rsid w:val="003B2076"/>
    <w:rsid w:val="003B291C"/>
    <w:rsid w:val="003B296F"/>
    <w:rsid w:val="003B2A19"/>
    <w:rsid w:val="003B2C8C"/>
    <w:rsid w:val="003B4296"/>
    <w:rsid w:val="003B434A"/>
    <w:rsid w:val="003B4D41"/>
    <w:rsid w:val="003B55BA"/>
    <w:rsid w:val="003B5A39"/>
    <w:rsid w:val="003B5BCF"/>
    <w:rsid w:val="003B6061"/>
    <w:rsid w:val="003B61C3"/>
    <w:rsid w:val="003B6858"/>
    <w:rsid w:val="003B6B95"/>
    <w:rsid w:val="003B7A44"/>
    <w:rsid w:val="003C287A"/>
    <w:rsid w:val="003C2F90"/>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F84"/>
    <w:rsid w:val="003E3A60"/>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06F4F"/>
    <w:rsid w:val="004102A4"/>
    <w:rsid w:val="00411886"/>
    <w:rsid w:val="00411AB6"/>
    <w:rsid w:val="00411DC0"/>
    <w:rsid w:val="00411F31"/>
    <w:rsid w:val="00411FE1"/>
    <w:rsid w:val="00412436"/>
    <w:rsid w:val="00412DF0"/>
    <w:rsid w:val="0041304F"/>
    <w:rsid w:val="004132CE"/>
    <w:rsid w:val="0041340C"/>
    <w:rsid w:val="00413D0B"/>
    <w:rsid w:val="00413E4B"/>
    <w:rsid w:val="004141D0"/>
    <w:rsid w:val="00415093"/>
    <w:rsid w:val="00415AAF"/>
    <w:rsid w:val="00415BAB"/>
    <w:rsid w:val="004167CC"/>
    <w:rsid w:val="00416981"/>
    <w:rsid w:val="004179F7"/>
    <w:rsid w:val="00417C97"/>
    <w:rsid w:val="004202B5"/>
    <w:rsid w:val="004205B9"/>
    <w:rsid w:val="00420E7C"/>
    <w:rsid w:val="004210C4"/>
    <w:rsid w:val="0042116D"/>
    <w:rsid w:val="00421610"/>
    <w:rsid w:val="00421A18"/>
    <w:rsid w:val="00421B42"/>
    <w:rsid w:val="00421E95"/>
    <w:rsid w:val="0042259F"/>
    <w:rsid w:val="00422C94"/>
    <w:rsid w:val="00422FE0"/>
    <w:rsid w:val="00423191"/>
    <w:rsid w:val="004241AB"/>
    <w:rsid w:val="0042425D"/>
    <w:rsid w:val="004245E8"/>
    <w:rsid w:val="00424C1A"/>
    <w:rsid w:val="00425444"/>
    <w:rsid w:val="004254D9"/>
    <w:rsid w:val="004255DB"/>
    <w:rsid w:val="00426CF6"/>
    <w:rsid w:val="0042787B"/>
    <w:rsid w:val="004308CF"/>
    <w:rsid w:val="00431C38"/>
    <w:rsid w:val="004321D9"/>
    <w:rsid w:val="00433BDF"/>
    <w:rsid w:val="00433C9B"/>
    <w:rsid w:val="00433E9E"/>
    <w:rsid w:val="004344B4"/>
    <w:rsid w:val="0043515C"/>
    <w:rsid w:val="00435A9E"/>
    <w:rsid w:val="0043647F"/>
    <w:rsid w:val="00437061"/>
    <w:rsid w:val="004378A9"/>
    <w:rsid w:val="004405C6"/>
    <w:rsid w:val="00440A91"/>
    <w:rsid w:val="00440CB7"/>
    <w:rsid w:val="00440E84"/>
    <w:rsid w:val="00441875"/>
    <w:rsid w:val="00441DA5"/>
    <w:rsid w:val="00442DD8"/>
    <w:rsid w:val="00442F4B"/>
    <w:rsid w:val="004430CE"/>
    <w:rsid w:val="004431D4"/>
    <w:rsid w:val="00443A65"/>
    <w:rsid w:val="00443E2D"/>
    <w:rsid w:val="00444334"/>
    <w:rsid w:val="004447E2"/>
    <w:rsid w:val="004451AC"/>
    <w:rsid w:val="0044523B"/>
    <w:rsid w:val="00445E4B"/>
    <w:rsid w:val="004469CA"/>
    <w:rsid w:val="0044712B"/>
    <w:rsid w:val="004476EE"/>
    <w:rsid w:val="0045166C"/>
    <w:rsid w:val="00454AA5"/>
    <w:rsid w:val="00455218"/>
    <w:rsid w:val="0045581C"/>
    <w:rsid w:val="00457B01"/>
    <w:rsid w:val="004603C7"/>
    <w:rsid w:val="00460A6C"/>
    <w:rsid w:val="004618AD"/>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849"/>
    <w:rsid w:val="00467A6F"/>
    <w:rsid w:val="00467B88"/>
    <w:rsid w:val="004705B1"/>
    <w:rsid w:val="00471D19"/>
    <w:rsid w:val="00471F65"/>
    <w:rsid w:val="00472A0E"/>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792"/>
    <w:rsid w:val="00490812"/>
    <w:rsid w:val="00491640"/>
    <w:rsid w:val="00491AD8"/>
    <w:rsid w:val="004936BC"/>
    <w:rsid w:val="004962D4"/>
    <w:rsid w:val="004A06BA"/>
    <w:rsid w:val="004A0C15"/>
    <w:rsid w:val="004A179A"/>
    <w:rsid w:val="004A1FFE"/>
    <w:rsid w:val="004A21E3"/>
    <w:rsid w:val="004A2674"/>
    <w:rsid w:val="004A3B0B"/>
    <w:rsid w:val="004A4C92"/>
    <w:rsid w:val="004A4EE3"/>
    <w:rsid w:val="004A5375"/>
    <w:rsid w:val="004A5F81"/>
    <w:rsid w:val="004A761D"/>
    <w:rsid w:val="004A7B1A"/>
    <w:rsid w:val="004B00CC"/>
    <w:rsid w:val="004B092C"/>
    <w:rsid w:val="004B0FBB"/>
    <w:rsid w:val="004B1B34"/>
    <w:rsid w:val="004B1DAC"/>
    <w:rsid w:val="004B224F"/>
    <w:rsid w:val="004B3189"/>
    <w:rsid w:val="004B3314"/>
    <w:rsid w:val="004B42A6"/>
    <w:rsid w:val="004B47E0"/>
    <w:rsid w:val="004B5948"/>
    <w:rsid w:val="004B5C9A"/>
    <w:rsid w:val="004B632E"/>
    <w:rsid w:val="004B6FF2"/>
    <w:rsid w:val="004B772F"/>
    <w:rsid w:val="004B7F03"/>
    <w:rsid w:val="004C012C"/>
    <w:rsid w:val="004C04AA"/>
    <w:rsid w:val="004C088E"/>
    <w:rsid w:val="004C170C"/>
    <w:rsid w:val="004C20FF"/>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2434"/>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B8F"/>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34DC"/>
    <w:rsid w:val="005046BE"/>
    <w:rsid w:val="00504937"/>
    <w:rsid w:val="00504D72"/>
    <w:rsid w:val="005053E4"/>
    <w:rsid w:val="00505ED5"/>
    <w:rsid w:val="00505F46"/>
    <w:rsid w:val="005067AD"/>
    <w:rsid w:val="00506C60"/>
    <w:rsid w:val="00506F68"/>
    <w:rsid w:val="00506FBE"/>
    <w:rsid w:val="0050704C"/>
    <w:rsid w:val="005075AC"/>
    <w:rsid w:val="00507F34"/>
    <w:rsid w:val="005103E3"/>
    <w:rsid w:val="00510C55"/>
    <w:rsid w:val="00511149"/>
    <w:rsid w:val="00511250"/>
    <w:rsid w:val="00511BAA"/>
    <w:rsid w:val="005128C6"/>
    <w:rsid w:val="0051294C"/>
    <w:rsid w:val="00512D08"/>
    <w:rsid w:val="00512F0E"/>
    <w:rsid w:val="00513179"/>
    <w:rsid w:val="00513F0D"/>
    <w:rsid w:val="00514201"/>
    <w:rsid w:val="00514640"/>
    <w:rsid w:val="0051522A"/>
    <w:rsid w:val="00515E13"/>
    <w:rsid w:val="00516138"/>
    <w:rsid w:val="00517EF8"/>
    <w:rsid w:val="005214E0"/>
    <w:rsid w:val="0052193B"/>
    <w:rsid w:val="00521C9F"/>
    <w:rsid w:val="005222DC"/>
    <w:rsid w:val="00522415"/>
    <w:rsid w:val="00522858"/>
    <w:rsid w:val="005231C4"/>
    <w:rsid w:val="00523EC8"/>
    <w:rsid w:val="005249F6"/>
    <w:rsid w:val="00524BEB"/>
    <w:rsid w:val="005250F2"/>
    <w:rsid w:val="00525D94"/>
    <w:rsid w:val="0052600C"/>
    <w:rsid w:val="005266CC"/>
    <w:rsid w:val="00530D0E"/>
    <w:rsid w:val="0053100D"/>
    <w:rsid w:val="005313A7"/>
    <w:rsid w:val="00531E20"/>
    <w:rsid w:val="00532758"/>
    <w:rsid w:val="00532896"/>
    <w:rsid w:val="005328AF"/>
    <w:rsid w:val="00532F79"/>
    <w:rsid w:val="00534C1A"/>
    <w:rsid w:val="00534D60"/>
    <w:rsid w:val="0053527E"/>
    <w:rsid w:val="005352DC"/>
    <w:rsid w:val="0053542D"/>
    <w:rsid w:val="00535786"/>
    <w:rsid w:val="005358C4"/>
    <w:rsid w:val="005370E6"/>
    <w:rsid w:val="00537703"/>
    <w:rsid w:val="00537EA2"/>
    <w:rsid w:val="00540123"/>
    <w:rsid w:val="00542490"/>
    <w:rsid w:val="00542859"/>
    <w:rsid w:val="005433D7"/>
    <w:rsid w:val="0054378F"/>
    <w:rsid w:val="00543BCA"/>
    <w:rsid w:val="005440D0"/>
    <w:rsid w:val="00544182"/>
    <w:rsid w:val="00544202"/>
    <w:rsid w:val="00544772"/>
    <w:rsid w:val="00545FEE"/>
    <w:rsid w:val="005462A8"/>
    <w:rsid w:val="00546E04"/>
    <w:rsid w:val="005476B7"/>
    <w:rsid w:val="00547D30"/>
    <w:rsid w:val="00547FBB"/>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4AC"/>
    <w:rsid w:val="00562856"/>
    <w:rsid w:val="00562AE9"/>
    <w:rsid w:val="00562F88"/>
    <w:rsid w:val="005658D7"/>
    <w:rsid w:val="00565A5D"/>
    <w:rsid w:val="0056681D"/>
    <w:rsid w:val="005676EB"/>
    <w:rsid w:val="00567C6E"/>
    <w:rsid w:val="00567FEE"/>
    <w:rsid w:val="0057123F"/>
    <w:rsid w:val="00571B51"/>
    <w:rsid w:val="00572C6F"/>
    <w:rsid w:val="00572C84"/>
    <w:rsid w:val="00573505"/>
    <w:rsid w:val="00575B25"/>
    <w:rsid w:val="00576A9E"/>
    <w:rsid w:val="00577231"/>
    <w:rsid w:val="00580ABC"/>
    <w:rsid w:val="00580C3F"/>
    <w:rsid w:val="00581E7C"/>
    <w:rsid w:val="00581FF1"/>
    <w:rsid w:val="00582044"/>
    <w:rsid w:val="00582946"/>
    <w:rsid w:val="00583C78"/>
    <w:rsid w:val="00583CE2"/>
    <w:rsid w:val="00584CEA"/>
    <w:rsid w:val="00584FA5"/>
    <w:rsid w:val="005866B5"/>
    <w:rsid w:val="00587C78"/>
    <w:rsid w:val="0059016C"/>
    <w:rsid w:val="0059090D"/>
    <w:rsid w:val="00590DEF"/>
    <w:rsid w:val="00590FD1"/>
    <w:rsid w:val="005915AC"/>
    <w:rsid w:val="00591B61"/>
    <w:rsid w:val="00591BF7"/>
    <w:rsid w:val="00591C67"/>
    <w:rsid w:val="005920DB"/>
    <w:rsid w:val="00593DCF"/>
    <w:rsid w:val="005948E1"/>
    <w:rsid w:val="005948EF"/>
    <w:rsid w:val="00596CED"/>
    <w:rsid w:val="00597037"/>
    <w:rsid w:val="005A06A1"/>
    <w:rsid w:val="005A0C6D"/>
    <w:rsid w:val="005A1D84"/>
    <w:rsid w:val="005A1FCF"/>
    <w:rsid w:val="005A2F5C"/>
    <w:rsid w:val="005A4010"/>
    <w:rsid w:val="005A462A"/>
    <w:rsid w:val="005A4AE4"/>
    <w:rsid w:val="005A556C"/>
    <w:rsid w:val="005A5BA9"/>
    <w:rsid w:val="005A61F6"/>
    <w:rsid w:val="005A6BA9"/>
    <w:rsid w:val="005A70EA"/>
    <w:rsid w:val="005A78B3"/>
    <w:rsid w:val="005A7B30"/>
    <w:rsid w:val="005A7E26"/>
    <w:rsid w:val="005A7FB2"/>
    <w:rsid w:val="005B017D"/>
    <w:rsid w:val="005B0352"/>
    <w:rsid w:val="005B05BA"/>
    <w:rsid w:val="005B0C0A"/>
    <w:rsid w:val="005B16EB"/>
    <w:rsid w:val="005B1E6C"/>
    <w:rsid w:val="005B1FF1"/>
    <w:rsid w:val="005B29D1"/>
    <w:rsid w:val="005B2D7F"/>
    <w:rsid w:val="005B36B0"/>
    <w:rsid w:val="005B47E3"/>
    <w:rsid w:val="005B5394"/>
    <w:rsid w:val="005B5A54"/>
    <w:rsid w:val="005B68FE"/>
    <w:rsid w:val="005B6D51"/>
    <w:rsid w:val="005B7080"/>
    <w:rsid w:val="005B783C"/>
    <w:rsid w:val="005C00F3"/>
    <w:rsid w:val="005C0781"/>
    <w:rsid w:val="005C17BD"/>
    <w:rsid w:val="005C1C44"/>
    <w:rsid w:val="005C252D"/>
    <w:rsid w:val="005C2920"/>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271E"/>
    <w:rsid w:val="005D35E4"/>
    <w:rsid w:val="005D436F"/>
    <w:rsid w:val="005D4F49"/>
    <w:rsid w:val="005D513D"/>
    <w:rsid w:val="005D675E"/>
    <w:rsid w:val="005D6C59"/>
    <w:rsid w:val="005D736A"/>
    <w:rsid w:val="005D75F0"/>
    <w:rsid w:val="005D7910"/>
    <w:rsid w:val="005E0AEF"/>
    <w:rsid w:val="005E0F6E"/>
    <w:rsid w:val="005E0FB8"/>
    <w:rsid w:val="005E1B91"/>
    <w:rsid w:val="005E2061"/>
    <w:rsid w:val="005E2D0A"/>
    <w:rsid w:val="005E3E2E"/>
    <w:rsid w:val="005E422E"/>
    <w:rsid w:val="005E4355"/>
    <w:rsid w:val="005E4438"/>
    <w:rsid w:val="005E4618"/>
    <w:rsid w:val="005E5253"/>
    <w:rsid w:val="005E6B24"/>
    <w:rsid w:val="005E6D2B"/>
    <w:rsid w:val="005E7AC0"/>
    <w:rsid w:val="005E7FC4"/>
    <w:rsid w:val="005F02B9"/>
    <w:rsid w:val="005F126D"/>
    <w:rsid w:val="005F16B4"/>
    <w:rsid w:val="005F1DB2"/>
    <w:rsid w:val="005F32DF"/>
    <w:rsid w:val="005F3AD0"/>
    <w:rsid w:val="005F40C2"/>
    <w:rsid w:val="005F42A3"/>
    <w:rsid w:val="005F4AD0"/>
    <w:rsid w:val="005F4E98"/>
    <w:rsid w:val="005F4FAB"/>
    <w:rsid w:val="005F5C48"/>
    <w:rsid w:val="005F5DC4"/>
    <w:rsid w:val="005F5FC2"/>
    <w:rsid w:val="005F6461"/>
    <w:rsid w:val="005F65BB"/>
    <w:rsid w:val="005F67A9"/>
    <w:rsid w:val="005F6E64"/>
    <w:rsid w:val="005F6F00"/>
    <w:rsid w:val="005F72DD"/>
    <w:rsid w:val="005F7376"/>
    <w:rsid w:val="005F79AA"/>
    <w:rsid w:val="00601E3A"/>
    <w:rsid w:val="006023B4"/>
    <w:rsid w:val="00602817"/>
    <w:rsid w:val="00602884"/>
    <w:rsid w:val="006029A4"/>
    <w:rsid w:val="006029C2"/>
    <w:rsid w:val="00603C6A"/>
    <w:rsid w:val="00604465"/>
    <w:rsid w:val="00604531"/>
    <w:rsid w:val="0060535F"/>
    <w:rsid w:val="00606F6D"/>
    <w:rsid w:val="006104F8"/>
    <w:rsid w:val="00611C2B"/>
    <w:rsid w:val="0061340D"/>
    <w:rsid w:val="006144D8"/>
    <w:rsid w:val="00614697"/>
    <w:rsid w:val="006154D2"/>
    <w:rsid w:val="006167F9"/>
    <w:rsid w:val="00617532"/>
    <w:rsid w:val="00617D4F"/>
    <w:rsid w:val="0062026F"/>
    <w:rsid w:val="0062154F"/>
    <w:rsid w:val="006216A2"/>
    <w:rsid w:val="00621D21"/>
    <w:rsid w:val="006225D2"/>
    <w:rsid w:val="00623041"/>
    <w:rsid w:val="0062344A"/>
    <w:rsid w:val="006240A3"/>
    <w:rsid w:val="006240FE"/>
    <w:rsid w:val="00624361"/>
    <w:rsid w:val="00624867"/>
    <w:rsid w:val="0062526E"/>
    <w:rsid w:val="006253E6"/>
    <w:rsid w:val="00625A05"/>
    <w:rsid w:val="00626097"/>
    <w:rsid w:val="00626610"/>
    <w:rsid w:val="006266C4"/>
    <w:rsid w:val="00626EFC"/>
    <w:rsid w:val="0062705B"/>
    <w:rsid w:val="00630094"/>
    <w:rsid w:val="00631A8C"/>
    <w:rsid w:val="006323B5"/>
    <w:rsid w:val="0063282D"/>
    <w:rsid w:val="00632B8F"/>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AB7"/>
    <w:rsid w:val="00650CE3"/>
    <w:rsid w:val="00651A66"/>
    <w:rsid w:val="00651CA2"/>
    <w:rsid w:val="00651D00"/>
    <w:rsid w:val="00651D38"/>
    <w:rsid w:val="0065266E"/>
    <w:rsid w:val="006529F5"/>
    <w:rsid w:val="00653D60"/>
    <w:rsid w:val="00654068"/>
    <w:rsid w:val="00654533"/>
    <w:rsid w:val="00654594"/>
    <w:rsid w:val="0065516B"/>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0F2C"/>
    <w:rsid w:val="00681821"/>
    <w:rsid w:val="00681DA8"/>
    <w:rsid w:val="00681F79"/>
    <w:rsid w:val="00683013"/>
    <w:rsid w:val="00683056"/>
    <w:rsid w:val="0068337C"/>
    <w:rsid w:val="00684471"/>
    <w:rsid w:val="0068588F"/>
    <w:rsid w:val="00685A54"/>
    <w:rsid w:val="00685D7C"/>
    <w:rsid w:val="006863EF"/>
    <w:rsid w:val="0068663A"/>
    <w:rsid w:val="00686A9E"/>
    <w:rsid w:val="00686C9D"/>
    <w:rsid w:val="0069196D"/>
    <w:rsid w:val="00691A76"/>
    <w:rsid w:val="00691E86"/>
    <w:rsid w:val="00692BD3"/>
    <w:rsid w:val="00693A2A"/>
    <w:rsid w:val="0069501E"/>
    <w:rsid w:val="006957B2"/>
    <w:rsid w:val="006A0022"/>
    <w:rsid w:val="006A071F"/>
    <w:rsid w:val="006A0B86"/>
    <w:rsid w:val="006A2633"/>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3C2F"/>
    <w:rsid w:val="006B3CA9"/>
    <w:rsid w:val="006B51CC"/>
    <w:rsid w:val="006B54FD"/>
    <w:rsid w:val="006B553E"/>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427"/>
    <w:rsid w:val="006D190E"/>
    <w:rsid w:val="006D26C0"/>
    <w:rsid w:val="006D2800"/>
    <w:rsid w:val="006D29C3"/>
    <w:rsid w:val="006D2A3C"/>
    <w:rsid w:val="006D3416"/>
    <w:rsid w:val="006D36A0"/>
    <w:rsid w:val="006D5271"/>
    <w:rsid w:val="006D5B93"/>
    <w:rsid w:val="006D654E"/>
    <w:rsid w:val="006D68F9"/>
    <w:rsid w:val="006D732B"/>
    <w:rsid w:val="006E06E9"/>
    <w:rsid w:val="006E19A1"/>
    <w:rsid w:val="006E232B"/>
    <w:rsid w:val="006E245F"/>
    <w:rsid w:val="006E29E4"/>
    <w:rsid w:val="006E2AA1"/>
    <w:rsid w:val="006E35D6"/>
    <w:rsid w:val="006E402E"/>
    <w:rsid w:val="006E5747"/>
    <w:rsid w:val="006E5B53"/>
    <w:rsid w:val="006E6A47"/>
    <w:rsid w:val="006E6DFD"/>
    <w:rsid w:val="006F018B"/>
    <w:rsid w:val="006F049C"/>
    <w:rsid w:val="006F11FB"/>
    <w:rsid w:val="006F17A2"/>
    <w:rsid w:val="006F259C"/>
    <w:rsid w:val="006F3710"/>
    <w:rsid w:val="006F3AF0"/>
    <w:rsid w:val="006F501F"/>
    <w:rsid w:val="006F6767"/>
    <w:rsid w:val="006F74E8"/>
    <w:rsid w:val="007016D0"/>
    <w:rsid w:val="00701856"/>
    <w:rsid w:val="00701CC8"/>
    <w:rsid w:val="00703E24"/>
    <w:rsid w:val="00703F17"/>
    <w:rsid w:val="00704A18"/>
    <w:rsid w:val="00705AA1"/>
    <w:rsid w:val="007066D8"/>
    <w:rsid w:val="00706785"/>
    <w:rsid w:val="0070776B"/>
    <w:rsid w:val="00707DA1"/>
    <w:rsid w:val="0071061C"/>
    <w:rsid w:val="00710F80"/>
    <w:rsid w:val="0071113F"/>
    <w:rsid w:val="00711200"/>
    <w:rsid w:val="00711577"/>
    <w:rsid w:val="00711DA4"/>
    <w:rsid w:val="00713EB1"/>
    <w:rsid w:val="00714186"/>
    <w:rsid w:val="00714A8F"/>
    <w:rsid w:val="00714A94"/>
    <w:rsid w:val="00714D4D"/>
    <w:rsid w:val="007155C0"/>
    <w:rsid w:val="007156EA"/>
    <w:rsid w:val="00715B6B"/>
    <w:rsid w:val="00717150"/>
    <w:rsid w:val="00720460"/>
    <w:rsid w:val="00720EEC"/>
    <w:rsid w:val="00721DCF"/>
    <w:rsid w:val="00722343"/>
    <w:rsid w:val="0072238F"/>
    <w:rsid w:val="00722BC3"/>
    <w:rsid w:val="00723009"/>
    <w:rsid w:val="00723783"/>
    <w:rsid w:val="0072488B"/>
    <w:rsid w:val="00724E79"/>
    <w:rsid w:val="007257FE"/>
    <w:rsid w:val="00725A7D"/>
    <w:rsid w:val="00726F17"/>
    <w:rsid w:val="007278B3"/>
    <w:rsid w:val="0073085C"/>
    <w:rsid w:val="007311B0"/>
    <w:rsid w:val="00731351"/>
    <w:rsid w:val="007313B4"/>
    <w:rsid w:val="00731FBF"/>
    <w:rsid w:val="0073252C"/>
    <w:rsid w:val="007330FB"/>
    <w:rsid w:val="007334F9"/>
    <w:rsid w:val="00733784"/>
    <w:rsid w:val="007338C7"/>
    <w:rsid w:val="0073505B"/>
    <w:rsid w:val="0073688F"/>
    <w:rsid w:val="00736AE3"/>
    <w:rsid w:val="00736B2B"/>
    <w:rsid w:val="00737631"/>
    <w:rsid w:val="00742A9F"/>
    <w:rsid w:val="00743F95"/>
    <w:rsid w:val="00746026"/>
    <w:rsid w:val="00746505"/>
    <w:rsid w:val="00746944"/>
    <w:rsid w:val="00746A52"/>
    <w:rsid w:val="00746F3F"/>
    <w:rsid w:val="007503DE"/>
    <w:rsid w:val="0075347D"/>
    <w:rsid w:val="00753EAE"/>
    <w:rsid w:val="007541B2"/>
    <w:rsid w:val="00754C16"/>
    <w:rsid w:val="0075563E"/>
    <w:rsid w:val="00755A79"/>
    <w:rsid w:val="00756677"/>
    <w:rsid w:val="00756793"/>
    <w:rsid w:val="00756A00"/>
    <w:rsid w:val="007572A3"/>
    <w:rsid w:val="0076038A"/>
    <w:rsid w:val="0076497D"/>
    <w:rsid w:val="00764B8D"/>
    <w:rsid w:val="0076534B"/>
    <w:rsid w:val="00765678"/>
    <w:rsid w:val="00766D5E"/>
    <w:rsid w:val="00766DD0"/>
    <w:rsid w:val="00766EB4"/>
    <w:rsid w:val="007674AA"/>
    <w:rsid w:val="00767B6D"/>
    <w:rsid w:val="00771ED8"/>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583F"/>
    <w:rsid w:val="00786AA1"/>
    <w:rsid w:val="00787423"/>
    <w:rsid w:val="00787B76"/>
    <w:rsid w:val="00790195"/>
    <w:rsid w:val="00790434"/>
    <w:rsid w:val="00790549"/>
    <w:rsid w:val="00790BB3"/>
    <w:rsid w:val="00791CFE"/>
    <w:rsid w:val="00791FFA"/>
    <w:rsid w:val="00792043"/>
    <w:rsid w:val="00793F81"/>
    <w:rsid w:val="007947B7"/>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1F2"/>
    <w:rsid w:val="007B2CC0"/>
    <w:rsid w:val="007B2D9D"/>
    <w:rsid w:val="007B3C0C"/>
    <w:rsid w:val="007B435D"/>
    <w:rsid w:val="007B4918"/>
    <w:rsid w:val="007B541E"/>
    <w:rsid w:val="007B5487"/>
    <w:rsid w:val="007B5673"/>
    <w:rsid w:val="007B58EB"/>
    <w:rsid w:val="007B6722"/>
    <w:rsid w:val="007B6C61"/>
    <w:rsid w:val="007B7236"/>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2956"/>
    <w:rsid w:val="007D3FF9"/>
    <w:rsid w:val="007D484B"/>
    <w:rsid w:val="007D69EA"/>
    <w:rsid w:val="007E0559"/>
    <w:rsid w:val="007E1E06"/>
    <w:rsid w:val="007E22C4"/>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260F"/>
    <w:rsid w:val="007F43A6"/>
    <w:rsid w:val="007F4B26"/>
    <w:rsid w:val="007F4B5D"/>
    <w:rsid w:val="007F50FE"/>
    <w:rsid w:val="007F6048"/>
    <w:rsid w:val="007F6091"/>
    <w:rsid w:val="007F6803"/>
    <w:rsid w:val="007F6DC5"/>
    <w:rsid w:val="00800854"/>
    <w:rsid w:val="00800892"/>
    <w:rsid w:val="00800AC2"/>
    <w:rsid w:val="00800F35"/>
    <w:rsid w:val="00801324"/>
    <w:rsid w:val="0080199D"/>
    <w:rsid w:val="0080204C"/>
    <w:rsid w:val="0080204F"/>
    <w:rsid w:val="0080226C"/>
    <w:rsid w:val="00802DE0"/>
    <w:rsid w:val="00803C9B"/>
    <w:rsid w:val="00803FD5"/>
    <w:rsid w:val="00804A46"/>
    <w:rsid w:val="00804C2C"/>
    <w:rsid w:val="00804E13"/>
    <w:rsid w:val="0080516A"/>
    <w:rsid w:val="00807321"/>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5AE7"/>
    <w:rsid w:val="0082668E"/>
    <w:rsid w:val="0082668F"/>
    <w:rsid w:val="0082748E"/>
    <w:rsid w:val="00827B5D"/>
    <w:rsid w:val="00827BDE"/>
    <w:rsid w:val="00827E6A"/>
    <w:rsid w:val="00830C93"/>
    <w:rsid w:val="00830D9B"/>
    <w:rsid w:val="00830E88"/>
    <w:rsid w:val="0083119B"/>
    <w:rsid w:val="00831EEE"/>
    <w:rsid w:val="0083363D"/>
    <w:rsid w:val="00833717"/>
    <w:rsid w:val="0083537A"/>
    <w:rsid w:val="00836020"/>
    <w:rsid w:val="00836A95"/>
    <w:rsid w:val="00837057"/>
    <w:rsid w:val="00837957"/>
    <w:rsid w:val="00837A61"/>
    <w:rsid w:val="0084045B"/>
    <w:rsid w:val="00840907"/>
    <w:rsid w:val="00840DEB"/>
    <w:rsid w:val="008417C8"/>
    <w:rsid w:val="0084198E"/>
    <w:rsid w:val="00842CD9"/>
    <w:rsid w:val="00842D5E"/>
    <w:rsid w:val="0084463D"/>
    <w:rsid w:val="00844B2F"/>
    <w:rsid w:val="00844C66"/>
    <w:rsid w:val="00844D08"/>
    <w:rsid w:val="008454B7"/>
    <w:rsid w:val="00847268"/>
    <w:rsid w:val="00851CA6"/>
    <w:rsid w:val="00851DB0"/>
    <w:rsid w:val="00851FB7"/>
    <w:rsid w:val="008521C3"/>
    <w:rsid w:val="00852515"/>
    <w:rsid w:val="008528DC"/>
    <w:rsid w:val="00853318"/>
    <w:rsid w:val="00853492"/>
    <w:rsid w:val="00853D1B"/>
    <w:rsid w:val="00854345"/>
    <w:rsid w:val="00854507"/>
    <w:rsid w:val="00855EF3"/>
    <w:rsid w:val="0085644A"/>
    <w:rsid w:val="0085700A"/>
    <w:rsid w:val="0086131F"/>
    <w:rsid w:val="00861E49"/>
    <w:rsid w:val="00861FED"/>
    <w:rsid w:val="008629A9"/>
    <w:rsid w:val="00862EC3"/>
    <w:rsid w:val="00864BD6"/>
    <w:rsid w:val="00864D43"/>
    <w:rsid w:val="00864F1E"/>
    <w:rsid w:val="00864F71"/>
    <w:rsid w:val="0086551A"/>
    <w:rsid w:val="00865C87"/>
    <w:rsid w:val="00866368"/>
    <w:rsid w:val="008664C7"/>
    <w:rsid w:val="008700E8"/>
    <w:rsid w:val="00870682"/>
    <w:rsid w:val="008706FB"/>
    <w:rsid w:val="00870789"/>
    <w:rsid w:val="0087095B"/>
    <w:rsid w:val="00871AC7"/>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6A47"/>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7422"/>
    <w:rsid w:val="00897C9C"/>
    <w:rsid w:val="008A10C5"/>
    <w:rsid w:val="008A1771"/>
    <w:rsid w:val="008A1868"/>
    <w:rsid w:val="008A1F71"/>
    <w:rsid w:val="008A2021"/>
    <w:rsid w:val="008A3AB2"/>
    <w:rsid w:val="008A3B5B"/>
    <w:rsid w:val="008A42BD"/>
    <w:rsid w:val="008A4AF1"/>
    <w:rsid w:val="008A5C4E"/>
    <w:rsid w:val="008A63AC"/>
    <w:rsid w:val="008A66F2"/>
    <w:rsid w:val="008A6C28"/>
    <w:rsid w:val="008A6D85"/>
    <w:rsid w:val="008A7453"/>
    <w:rsid w:val="008A7640"/>
    <w:rsid w:val="008A7D5F"/>
    <w:rsid w:val="008B1419"/>
    <w:rsid w:val="008B1CEC"/>
    <w:rsid w:val="008B2084"/>
    <w:rsid w:val="008B3136"/>
    <w:rsid w:val="008B316E"/>
    <w:rsid w:val="008B3187"/>
    <w:rsid w:val="008B3DAE"/>
    <w:rsid w:val="008B45F5"/>
    <w:rsid w:val="008B538E"/>
    <w:rsid w:val="008B5653"/>
    <w:rsid w:val="008C1B46"/>
    <w:rsid w:val="008C1C5F"/>
    <w:rsid w:val="008C209D"/>
    <w:rsid w:val="008C3DB1"/>
    <w:rsid w:val="008C3EEA"/>
    <w:rsid w:val="008C4435"/>
    <w:rsid w:val="008C4521"/>
    <w:rsid w:val="008C4CA6"/>
    <w:rsid w:val="008C571E"/>
    <w:rsid w:val="008C6E80"/>
    <w:rsid w:val="008C7059"/>
    <w:rsid w:val="008C73C9"/>
    <w:rsid w:val="008C741E"/>
    <w:rsid w:val="008C770F"/>
    <w:rsid w:val="008D010E"/>
    <w:rsid w:val="008D011F"/>
    <w:rsid w:val="008D1550"/>
    <w:rsid w:val="008D1F7C"/>
    <w:rsid w:val="008D20B8"/>
    <w:rsid w:val="008D245F"/>
    <w:rsid w:val="008D2C70"/>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2BCA"/>
    <w:rsid w:val="008E3235"/>
    <w:rsid w:val="008E3986"/>
    <w:rsid w:val="008E3F2F"/>
    <w:rsid w:val="008E4293"/>
    <w:rsid w:val="008E4404"/>
    <w:rsid w:val="008E5444"/>
    <w:rsid w:val="008E58C7"/>
    <w:rsid w:val="008E5A3F"/>
    <w:rsid w:val="008E7A45"/>
    <w:rsid w:val="008F0587"/>
    <w:rsid w:val="008F06C5"/>
    <w:rsid w:val="008F238A"/>
    <w:rsid w:val="008F2C04"/>
    <w:rsid w:val="008F2C46"/>
    <w:rsid w:val="008F3B55"/>
    <w:rsid w:val="008F4037"/>
    <w:rsid w:val="008F408A"/>
    <w:rsid w:val="008F4367"/>
    <w:rsid w:val="008F44E3"/>
    <w:rsid w:val="008F471E"/>
    <w:rsid w:val="008F47F8"/>
    <w:rsid w:val="008F5021"/>
    <w:rsid w:val="008F58BC"/>
    <w:rsid w:val="008F6063"/>
    <w:rsid w:val="008F6BA7"/>
    <w:rsid w:val="008F6F2F"/>
    <w:rsid w:val="008F7710"/>
    <w:rsid w:val="008F79AF"/>
    <w:rsid w:val="0090163D"/>
    <w:rsid w:val="0090179D"/>
    <w:rsid w:val="00902468"/>
    <w:rsid w:val="00902934"/>
    <w:rsid w:val="00902C0F"/>
    <w:rsid w:val="00902E08"/>
    <w:rsid w:val="009030F0"/>
    <w:rsid w:val="00903F01"/>
    <w:rsid w:val="009040BD"/>
    <w:rsid w:val="00904FEE"/>
    <w:rsid w:val="00906BB5"/>
    <w:rsid w:val="009100D0"/>
    <w:rsid w:val="009104C9"/>
    <w:rsid w:val="0091145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7072"/>
    <w:rsid w:val="00927243"/>
    <w:rsid w:val="00927365"/>
    <w:rsid w:val="009273C2"/>
    <w:rsid w:val="00927AF8"/>
    <w:rsid w:val="00927D05"/>
    <w:rsid w:val="0093058A"/>
    <w:rsid w:val="00930E48"/>
    <w:rsid w:val="00930EFE"/>
    <w:rsid w:val="00931887"/>
    <w:rsid w:val="00931EE7"/>
    <w:rsid w:val="00932296"/>
    <w:rsid w:val="00932825"/>
    <w:rsid w:val="00933190"/>
    <w:rsid w:val="00933648"/>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5A55"/>
    <w:rsid w:val="009466B9"/>
    <w:rsid w:val="00946884"/>
    <w:rsid w:val="00947737"/>
    <w:rsid w:val="00947904"/>
    <w:rsid w:val="00947D5A"/>
    <w:rsid w:val="00951356"/>
    <w:rsid w:val="00951E0C"/>
    <w:rsid w:val="00952308"/>
    <w:rsid w:val="009524E6"/>
    <w:rsid w:val="00952BA8"/>
    <w:rsid w:val="00952F66"/>
    <w:rsid w:val="00953B22"/>
    <w:rsid w:val="00953B42"/>
    <w:rsid w:val="0095483C"/>
    <w:rsid w:val="00954A9F"/>
    <w:rsid w:val="00954B3D"/>
    <w:rsid w:val="00954FE5"/>
    <w:rsid w:val="009558CD"/>
    <w:rsid w:val="00955E5F"/>
    <w:rsid w:val="0095603A"/>
    <w:rsid w:val="00957282"/>
    <w:rsid w:val="00957ED3"/>
    <w:rsid w:val="009600DF"/>
    <w:rsid w:val="00960644"/>
    <w:rsid w:val="0096078D"/>
    <w:rsid w:val="0096099D"/>
    <w:rsid w:val="009616EE"/>
    <w:rsid w:val="009617C9"/>
    <w:rsid w:val="0096186C"/>
    <w:rsid w:val="00963419"/>
    <w:rsid w:val="0096579D"/>
    <w:rsid w:val="00966508"/>
    <w:rsid w:val="0096698C"/>
    <w:rsid w:val="00966C17"/>
    <w:rsid w:val="00966F8F"/>
    <w:rsid w:val="00967BE0"/>
    <w:rsid w:val="00970322"/>
    <w:rsid w:val="009704EB"/>
    <w:rsid w:val="009712B0"/>
    <w:rsid w:val="00971488"/>
    <w:rsid w:val="009718B2"/>
    <w:rsid w:val="009719EA"/>
    <w:rsid w:val="00971B61"/>
    <w:rsid w:val="0097378D"/>
    <w:rsid w:val="0097396E"/>
    <w:rsid w:val="00974376"/>
    <w:rsid w:val="00974683"/>
    <w:rsid w:val="0097521B"/>
    <w:rsid w:val="009756D1"/>
    <w:rsid w:val="00975A61"/>
    <w:rsid w:val="00975B95"/>
    <w:rsid w:val="009766AC"/>
    <w:rsid w:val="00976922"/>
    <w:rsid w:val="009769B8"/>
    <w:rsid w:val="00976DB2"/>
    <w:rsid w:val="00977CA1"/>
    <w:rsid w:val="00980331"/>
    <w:rsid w:val="00980C14"/>
    <w:rsid w:val="00980C31"/>
    <w:rsid w:val="00982243"/>
    <w:rsid w:val="009826EB"/>
    <w:rsid w:val="00982A3E"/>
    <w:rsid w:val="0098314F"/>
    <w:rsid w:val="009839A1"/>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64E7"/>
    <w:rsid w:val="0099709E"/>
    <w:rsid w:val="00997DFA"/>
    <w:rsid w:val="009A0941"/>
    <w:rsid w:val="009A13F6"/>
    <w:rsid w:val="009A1721"/>
    <w:rsid w:val="009A1A12"/>
    <w:rsid w:val="009A1AEE"/>
    <w:rsid w:val="009A1F65"/>
    <w:rsid w:val="009A215F"/>
    <w:rsid w:val="009A24DF"/>
    <w:rsid w:val="009A25B9"/>
    <w:rsid w:val="009A2E7F"/>
    <w:rsid w:val="009A30B5"/>
    <w:rsid w:val="009A37BB"/>
    <w:rsid w:val="009A3AC2"/>
    <w:rsid w:val="009A3D2C"/>
    <w:rsid w:val="009A3FF7"/>
    <w:rsid w:val="009A46AB"/>
    <w:rsid w:val="009A50EC"/>
    <w:rsid w:val="009A6C58"/>
    <w:rsid w:val="009A6D0A"/>
    <w:rsid w:val="009A6F58"/>
    <w:rsid w:val="009A7783"/>
    <w:rsid w:val="009A7DBC"/>
    <w:rsid w:val="009B07BA"/>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CA1"/>
    <w:rsid w:val="009C1DA2"/>
    <w:rsid w:val="009C24D0"/>
    <w:rsid w:val="009C280E"/>
    <w:rsid w:val="009C2ECB"/>
    <w:rsid w:val="009C4A9B"/>
    <w:rsid w:val="009C4B05"/>
    <w:rsid w:val="009C6AB4"/>
    <w:rsid w:val="009D19A5"/>
    <w:rsid w:val="009D259D"/>
    <w:rsid w:val="009D31DB"/>
    <w:rsid w:val="009D3326"/>
    <w:rsid w:val="009D33F5"/>
    <w:rsid w:val="009D3B3A"/>
    <w:rsid w:val="009D4766"/>
    <w:rsid w:val="009D4C93"/>
    <w:rsid w:val="009D4DC2"/>
    <w:rsid w:val="009D5069"/>
    <w:rsid w:val="009D589B"/>
    <w:rsid w:val="009D5B3E"/>
    <w:rsid w:val="009D5E1C"/>
    <w:rsid w:val="009D6221"/>
    <w:rsid w:val="009D6C86"/>
    <w:rsid w:val="009D7692"/>
    <w:rsid w:val="009E1C34"/>
    <w:rsid w:val="009E2597"/>
    <w:rsid w:val="009E32C9"/>
    <w:rsid w:val="009E3799"/>
    <w:rsid w:val="009E3E5F"/>
    <w:rsid w:val="009E4918"/>
    <w:rsid w:val="009E4B41"/>
    <w:rsid w:val="009E4E42"/>
    <w:rsid w:val="009E4EDC"/>
    <w:rsid w:val="009E5235"/>
    <w:rsid w:val="009E5B76"/>
    <w:rsid w:val="009E5EF3"/>
    <w:rsid w:val="009E6D62"/>
    <w:rsid w:val="009E737A"/>
    <w:rsid w:val="009E7921"/>
    <w:rsid w:val="009E7F0D"/>
    <w:rsid w:val="009F07D5"/>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58B"/>
    <w:rsid w:val="00A0574B"/>
    <w:rsid w:val="00A06631"/>
    <w:rsid w:val="00A06D62"/>
    <w:rsid w:val="00A07491"/>
    <w:rsid w:val="00A07B79"/>
    <w:rsid w:val="00A10B57"/>
    <w:rsid w:val="00A110A4"/>
    <w:rsid w:val="00A112D4"/>
    <w:rsid w:val="00A12724"/>
    <w:rsid w:val="00A12D98"/>
    <w:rsid w:val="00A1361B"/>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918"/>
    <w:rsid w:val="00A25B03"/>
    <w:rsid w:val="00A25B73"/>
    <w:rsid w:val="00A2651B"/>
    <w:rsid w:val="00A268D4"/>
    <w:rsid w:val="00A26C95"/>
    <w:rsid w:val="00A26CD1"/>
    <w:rsid w:val="00A272E6"/>
    <w:rsid w:val="00A2742B"/>
    <w:rsid w:val="00A27A3E"/>
    <w:rsid w:val="00A3022A"/>
    <w:rsid w:val="00A302A2"/>
    <w:rsid w:val="00A303DB"/>
    <w:rsid w:val="00A30AA4"/>
    <w:rsid w:val="00A3242F"/>
    <w:rsid w:val="00A3556F"/>
    <w:rsid w:val="00A35F73"/>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2106"/>
    <w:rsid w:val="00A53000"/>
    <w:rsid w:val="00A53AF4"/>
    <w:rsid w:val="00A53D55"/>
    <w:rsid w:val="00A53F9B"/>
    <w:rsid w:val="00A54540"/>
    <w:rsid w:val="00A545C6"/>
    <w:rsid w:val="00A547FE"/>
    <w:rsid w:val="00A54891"/>
    <w:rsid w:val="00A54DC6"/>
    <w:rsid w:val="00A55053"/>
    <w:rsid w:val="00A552B2"/>
    <w:rsid w:val="00A5599A"/>
    <w:rsid w:val="00A559CC"/>
    <w:rsid w:val="00A5689D"/>
    <w:rsid w:val="00A56DC5"/>
    <w:rsid w:val="00A576E0"/>
    <w:rsid w:val="00A60A85"/>
    <w:rsid w:val="00A6103F"/>
    <w:rsid w:val="00A6168F"/>
    <w:rsid w:val="00A61B62"/>
    <w:rsid w:val="00A61DB3"/>
    <w:rsid w:val="00A62FAB"/>
    <w:rsid w:val="00A639F1"/>
    <w:rsid w:val="00A63FD8"/>
    <w:rsid w:val="00A64C61"/>
    <w:rsid w:val="00A652D0"/>
    <w:rsid w:val="00A656CC"/>
    <w:rsid w:val="00A667AB"/>
    <w:rsid w:val="00A668E5"/>
    <w:rsid w:val="00A67970"/>
    <w:rsid w:val="00A70CE7"/>
    <w:rsid w:val="00A711E1"/>
    <w:rsid w:val="00A713CD"/>
    <w:rsid w:val="00A71D0E"/>
    <w:rsid w:val="00A734BE"/>
    <w:rsid w:val="00A74C08"/>
    <w:rsid w:val="00A74D44"/>
    <w:rsid w:val="00A7503A"/>
    <w:rsid w:val="00A75F87"/>
    <w:rsid w:val="00A765D9"/>
    <w:rsid w:val="00A77731"/>
    <w:rsid w:val="00A800AE"/>
    <w:rsid w:val="00A80CEF"/>
    <w:rsid w:val="00A826E6"/>
    <w:rsid w:val="00A8329E"/>
    <w:rsid w:val="00A83D80"/>
    <w:rsid w:val="00A83EC7"/>
    <w:rsid w:val="00A84AAB"/>
    <w:rsid w:val="00A84E11"/>
    <w:rsid w:val="00A85E8A"/>
    <w:rsid w:val="00A86494"/>
    <w:rsid w:val="00A866D6"/>
    <w:rsid w:val="00A867C3"/>
    <w:rsid w:val="00A87089"/>
    <w:rsid w:val="00A901D4"/>
    <w:rsid w:val="00A90769"/>
    <w:rsid w:val="00A91D64"/>
    <w:rsid w:val="00A92707"/>
    <w:rsid w:val="00A92CAC"/>
    <w:rsid w:val="00A93972"/>
    <w:rsid w:val="00A93AEA"/>
    <w:rsid w:val="00A93E5E"/>
    <w:rsid w:val="00A94B0D"/>
    <w:rsid w:val="00A94F8A"/>
    <w:rsid w:val="00A95D8B"/>
    <w:rsid w:val="00A97248"/>
    <w:rsid w:val="00AA2FCD"/>
    <w:rsid w:val="00AA3CC9"/>
    <w:rsid w:val="00AA3CE8"/>
    <w:rsid w:val="00AA5165"/>
    <w:rsid w:val="00AA525D"/>
    <w:rsid w:val="00AA5712"/>
    <w:rsid w:val="00AA7451"/>
    <w:rsid w:val="00AA7B89"/>
    <w:rsid w:val="00AB1ACF"/>
    <w:rsid w:val="00AB710D"/>
    <w:rsid w:val="00AB7865"/>
    <w:rsid w:val="00AC0270"/>
    <w:rsid w:val="00AC03FE"/>
    <w:rsid w:val="00AC04BF"/>
    <w:rsid w:val="00AC2C50"/>
    <w:rsid w:val="00AC32A6"/>
    <w:rsid w:val="00AC3EA3"/>
    <w:rsid w:val="00AC3F5C"/>
    <w:rsid w:val="00AC40F8"/>
    <w:rsid w:val="00AC4E98"/>
    <w:rsid w:val="00AC5682"/>
    <w:rsid w:val="00AC64C0"/>
    <w:rsid w:val="00AC67F9"/>
    <w:rsid w:val="00AC792D"/>
    <w:rsid w:val="00AC7AD4"/>
    <w:rsid w:val="00AD00C7"/>
    <w:rsid w:val="00AD1052"/>
    <w:rsid w:val="00AD12AF"/>
    <w:rsid w:val="00AD210A"/>
    <w:rsid w:val="00AD3492"/>
    <w:rsid w:val="00AD38ED"/>
    <w:rsid w:val="00AD3DB6"/>
    <w:rsid w:val="00AD44D7"/>
    <w:rsid w:val="00AD512B"/>
    <w:rsid w:val="00AD62DA"/>
    <w:rsid w:val="00AD65E3"/>
    <w:rsid w:val="00AD6D75"/>
    <w:rsid w:val="00AE07A4"/>
    <w:rsid w:val="00AE091B"/>
    <w:rsid w:val="00AE0B80"/>
    <w:rsid w:val="00AE18AF"/>
    <w:rsid w:val="00AE1B96"/>
    <w:rsid w:val="00AE40F3"/>
    <w:rsid w:val="00AE557E"/>
    <w:rsid w:val="00AE57F1"/>
    <w:rsid w:val="00AE5C3D"/>
    <w:rsid w:val="00AE61A7"/>
    <w:rsid w:val="00AE6347"/>
    <w:rsid w:val="00AE6464"/>
    <w:rsid w:val="00AE6D0C"/>
    <w:rsid w:val="00AF117E"/>
    <w:rsid w:val="00AF17B1"/>
    <w:rsid w:val="00AF18B6"/>
    <w:rsid w:val="00AF1A16"/>
    <w:rsid w:val="00AF3218"/>
    <w:rsid w:val="00AF358A"/>
    <w:rsid w:val="00AF3657"/>
    <w:rsid w:val="00AF3AEC"/>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0EE"/>
    <w:rsid w:val="00B12BE6"/>
    <w:rsid w:val="00B15114"/>
    <w:rsid w:val="00B1690F"/>
    <w:rsid w:val="00B16A12"/>
    <w:rsid w:val="00B17032"/>
    <w:rsid w:val="00B17E7F"/>
    <w:rsid w:val="00B17F51"/>
    <w:rsid w:val="00B20A3D"/>
    <w:rsid w:val="00B20CCB"/>
    <w:rsid w:val="00B21735"/>
    <w:rsid w:val="00B22430"/>
    <w:rsid w:val="00B2264C"/>
    <w:rsid w:val="00B22879"/>
    <w:rsid w:val="00B23344"/>
    <w:rsid w:val="00B23EF1"/>
    <w:rsid w:val="00B2672E"/>
    <w:rsid w:val="00B267F7"/>
    <w:rsid w:val="00B27C46"/>
    <w:rsid w:val="00B30284"/>
    <w:rsid w:val="00B309BB"/>
    <w:rsid w:val="00B3182A"/>
    <w:rsid w:val="00B325A0"/>
    <w:rsid w:val="00B3360E"/>
    <w:rsid w:val="00B336D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628"/>
    <w:rsid w:val="00B44711"/>
    <w:rsid w:val="00B449FA"/>
    <w:rsid w:val="00B45098"/>
    <w:rsid w:val="00B452E8"/>
    <w:rsid w:val="00B454E0"/>
    <w:rsid w:val="00B46530"/>
    <w:rsid w:val="00B47CB4"/>
    <w:rsid w:val="00B52B32"/>
    <w:rsid w:val="00B533DB"/>
    <w:rsid w:val="00B53A56"/>
    <w:rsid w:val="00B53F92"/>
    <w:rsid w:val="00B5409D"/>
    <w:rsid w:val="00B543A9"/>
    <w:rsid w:val="00B5476F"/>
    <w:rsid w:val="00B5550A"/>
    <w:rsid w:val="00B5638C"/>
    <w:rsid w:val="00B56E4D"/>
    <w:rsid w:val="00B57F0A"/>
    <w:rsid w:val="00B603F9"/>
    <w:rsid w:val="00B60C7C"/>
    <w:rsid w:val="00B61062"/>
    <w:rsid w:val="00B622D1"/>
    <w:rsid w:val="00B628CF"/>
    <w:rsid w:val="00B64657"/>
    <w:rsid w:val="00B657B8"/>
    <w:rsid w:val="00B65F8F"/>
    <w:rsid w:val="00B65FF7"/>
    <w:rsid w:val="00B6711D"/>
    <w:rsid w:val="00B67E56"/>
    <w:rsid w:val="00B70923"/>
    <w:rsid w:val="00B70DC8"/>
    <w:rsid w:val="00B70F17"/>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01"/>
    <w:rsid w:val="00B841EB"/>
    <w:rsid w:val="00B84920"/>
    <w:rsid w:val="00B84DD2"/>
    <w:rsid w:val="00B8556A"/>
    <w:rsid w:val="00B8661D"/>
    <w:rsid w:val="00B872A3"/>
    <w:rsid w:val="00B90AEA"/>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66C2"/>
    <w:rsid w:val="00BA7D52"/>
    <w:rsid w:val="00BA7E32"/>
    <w:rsid w:val="00BB1449"/>
    <w:rsid w:val="00BB199C"/>
    <w:rsid w:val="00BB203F"/>
    <w:rsid w:val="00BB21C7"/>
    <w:rsid w:val="00BB2FA2"/>
    <w:rsid w:val="00BB2FBC"/>
    <w:rsid w:val="00BB432D"/>
    <w:rsid w:val="00BB498B"/>
    <w:rsid w:val="00BB4C30"/>
    <w:rsid w:val="00BB6367"/>
    <w:rsid w:val="00BC072B"/>
    <w:rsid w:val="00BC1744"/>
    <w:rsid w:val="00BC2495"/>
    <w:rsid w:val="00BC29D2"/>
    <w:rsid w:val="00BC2B20"/>
    <w:rsid w:val="00BC30FB"/>
    <w:rsid w:val="00BC3598"/>
    <w:rsid w:val="00BC37DC"/>
    <w:rsid w:val="00BC41F2"/>
    <w:rsid w:val="00BC4E77"/>
    <w:rsid w:val="00BC4F0B"/>
    <w:rsid w:val="00BC5B83"/>
    <w:rsid w:val="00BC61C6"/>
    <w:rsid w:val="00BC6C6F"/>
    <w:rsid w:val="00BC6E36"/>
    <w:rsid w:val="00BC7071"/>
    <w:rsid w:val="00BC76C3"/>
    <w:rsid w:val="00BC7FA6"/>
    <w:rsid w:val="00BD0B7A"/>
    <w:rsid w:val="00BD198D"/>
    <w:rsid w:val="00BD439F"/>
    <w:rsid w:val="00BD48F3"/>
    <w:rsid w:val="00BD5285"/>
    <w:rsid w:val="00BD5490"/>
    <w:rsid w:val="00BD57E4"/>
    <w:rsid w:val="00BD5D9A"/>
    <w:rsid w:val="00BD5F39"/>
    <w:rsid w:val="00BD5FE7"/>
    <w:rsid w:val="00BD79EE"/>
    <w:rsid w:val="00BE068B"/>
    <w:rsid w:val="00BE0971"/>
    <w:rsid w:val="00BE3B92"/>
    <w:rsid w:val="00BE4B13"/>
    <w:rsid w:val="00BE5CA1"/>
    <w:rsid w:val="00BE7E8F"/>
    <w:rsid w:val="00BF0171"/>
    <w:rsid w:val="00BF09A9"/>
    <w:rsid w:val="00BF0D48"/>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488B"/>
    <w:rsid w:val="00C05432"/>
    <w:rsid w:val="00C05636"/>
    <w:rsid w:val="00C05730"/>
    <w:rsid w:val="00C06623"/>
    <w:rsid w:val="00C068D8"/>
    <w:rsid w:val="00C072F5"/>
    <w:rsid w:val="00C0758D"/>
    <w:rsid w:val="00C1019D"/>
    <w:rsid w:val="00C10887"/>
    <w:rsid w:val="00C10997"/>
    <w:rsid w:val="00C121CE"/>
    <w:rsid w:val="00C1237A"/>
    <w:rsid w:val="00C12651"/>
    <w:rsid w:val="00C131D5"/>
    <w:rsid w:val="00C13253"/>
    <w:rsid w:val="00C14C3B"/>
    <w:rsid w:val="00C14F08"/>
    <w:rsid w:val="00C15A1C"/>
    <w:rsid w:val="00C165B6"/>
    <w:rsid w:val="00C16C59"/>
    <w:rsid w:val="00C16F19"/>
    <w:rsid w:val="00C170C6"/>
    <w:rsid w:val="00C20AED"/>
    <w:rsid w:val="00C20F69"/>
    <w:rsid w:val="00C2294E"/>
    <w:rsid w:val="00C22BED"/>
    <w:rsid w:val="00C231F6"/>
    <w:rsid w:val="00C23A31"/>
    <w:rsid w:val="00C249E9"/>
    <w:rsid w:val="00C24A7E"/>
    <w:rsid w:val="00C24B8F"/>
    <w:rsid w:val="00C24BAF"/>
    <w:rsid w:val="00C24F6E"/>
    <w:rsid w:val="00C25235"/>
    <w:rsid w:val="00C25386"/>
    <w:rsid w:val="00C25EBB"/>
    <w:rsid w:val="00C26191"/>
    <w:rsid w:val="00C26ADC"/>
    <w:rsid w:val="00C276AC"/>
    <w:rsid w:val="00C30E87"/>
    <w:rsid w:val="00C31FB4"/>
    <w:rsid w:val="00C326B0"/>
    <w:rsid w:val="00C32BDD"/>
    <w:rsid w:val="00C33033"/>
    <w:rsid w:val="00C33FDE"/>
    <w:rsid w:val="00C34E63"/>
    <w:rsid w:val="00C36807"/>
    <w:rsid w:val="00C36FAC"/>
    <w:rsid w:val="00C372C6"/>
    <w:rsid w:val="00C37375"/>
    <w:rsid w:val="00C37DD6"/>
    <w:rsid w:val="00C403DF"/>
    <w:rsid w:val="00C41F30"/>
    <w:rsid w:val="00C4483E"/>
    <w:rsid w:val="00C459A2"/>
    <w:rsid w:val="00C45A5D"/>
    <w:rsid w:val="00C45CA9"/>
    <w:rsid w:val="00C45D67"/>
    <w:rsid w:val="00C468E1"/>
    <w:rsid w:val="00C46E0A"/>
    <w:rsid w:val="00C46E66"/>
    <w:rsid w:val="00C47237"/>
    <w:rsid w:val="00C47C54"/>
    <w:rsid w:val="00C50334"/>
    <w:rsid w:val="00C50A39"/>
    <w:rsid w:val="00C50FDC"/>
    <w:rsid w:val="00C51504"/>
    <w:rsid w:val="00C515B4"/>
    <w:rsid w:val="00C51C70"/>
    <w:rsid w:val="00C52A7B"/>
    <w:rsid w:val="00C52D53"/>
    <w:rsid w:val="00C53426"/>
    <w:rsid w:val="00C53EBB"/>
    <w:rsid w:val="00C54358"/>
    <w:rsid w:val="00C544CB"/>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20F"/>
    <w:rsid w:val="00C713D8"/>
    <w:rsid w:val="00C71BAE"/>
    <w:rsid w:val="00C72079"/>
    <w:rsid w:val="00C7221B"/>
    <w:rsid w:val="00C724CF"/>
    <w:rsid w:val="00C72E68"/>
    <w:rsid w:val="00C73367"/>
    <w:rsid w:val="00C7389D"/>
    <w:rsid w:val="00C73AF5"/>
    <w:rsid w:val="00C73D34"/>
    <w:rsid w:val="00C741FB"/>
    <w:rsid w:val="00C74C9F"/>
    <w:rsid w:val="00C74F9B"/>
    <w:rsid w:val="00C75972"/>
    <w:rsid w:val="00C75C67"/>
    <w:rsid w:val="00C76284"/>
    <w:rsid w:val="00C775D1"/>
    <w:rsid w:val="00C802F5"/>
    <w:rsid w:val="00C804F0"/>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1EB4"/>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301"/>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28F"/>
    <w:rsid w:val="00CC2390"/>
    <w:rsid w:val="00CC280F"/>
    <w:rsid w:val="00CC2B81"/>
    <w:rsid w:val="00CC32AE"/>
    <w:rsid w:val="00CC3754"/>
    <w:rsid w:val="00CC42BE"/>
    <w:rsid w:val="00CC4F0F"/>
    <w:rsid w:val="00CC535B"/>
    <w:rsid w:val="00CC58AE"/>
    <w:rsid w:val="00CC7003"/>
    <w:rsid w:val="00CC7067"/>
    <w:rsid w:val="00CC76F9"/>
    <w:rsid w:val="00CD066B"/>
    <w:rsid w:val="00CD1505"/>
    <w:rsid w:val="00CD1D2D"/>
    <w:rsid w:val="00CD2A25"/>
    <w:rsid w:val="00CD3B50"/>
    <w:rsid w:val="00CD46E2"/>
    <w:rsid w:val="00CD4F3F"/>
    <w:rsid w:val="00CD5D58"/>
    <w:rsid w:val="00CD6A40"/>
    <w:rsid w:val="00CE06E4"/>
    <w:rsid w:val="00CE1AA1"/>
    <w:rsid w:val="00CE283A"/>
    <w:rsid w:val="00CE341C"/>
    <w:rsid w:val="00CE41CE"/>
    <w:rsid w:val="00CE4799"/>
    <w:rsid w:val="00CE4CC3"/>
    <w:rsid w:val="00CE4D6C"/>
    <w:rsid w:val="00CE7869"/>
    <w:rsid w:val="00CE7CFA"/>
    <w:rsid w:val="00CF0975"/>
    <w:rsid w:val="00CF0BB3"/>
    <w:rsid w:val="00CF0E73"/>
    <w:rsid w:val="00CF10E3"/>
    <w:rsid w:val="00CF2D34"/>
    <w:rsid w:val="00CF34E4"/>
    <w:rsid w:val="00CF4072"/>
    <w:rsid w:val="00CF41C6"/>
    <w:rsid w:val="00CF4910"/>
    <w:rsid w:val="00CF5811"/>
    <w:rsid w:val="00CF58AB"/>
    <w:rsid w:val="00CF6865"/>
    <w:rsid w:val="00CF69B8"/>
    <w:rsid w:val="00CF6C86"/>
    <w:rsid w:val="00CF732B"/>
    <w:rsid w:val="00CF78DB"/>
    <w:rsid w:val="00D004FB"/>
    <w:rsid w:val="00D00715"/>
    <w:rsid w:val="00D00D0B"/>
    <w:rsid w:val="00D021E5"/>
    <w:rsid w:val="00D02D57"/>
    <w:rsid w:val="00D04144"/>
    <w:rsid w:val="00D04B69"/>
    <w:rsid w:val="00D05755"/>
    <w:rsid w:val="00D05F7D"/>
    <w:rsid w:val="00D066D8"/>
    <w:rsid w:val="00D07248"/>
    <w:rsid w:val="00D07968"/>
    <w:rsid w:val="00D111E8"/>
    <w:rsid w:val="00D119A6"/>
    <w:rsid w:val="00D125F4"/>
    <w:rsid w:val="00D12AD2"/>
    <w:rsid w:val="00D13B50"/>
    <w:rsid w:val="00D142D7"/>
    <w:rsid w:val="00D1506F"/>
    <w:rsid w:val="00D16287"/>
    <w:rsid w:val="00D1786B"/>
    <w:rsid w:val="00D17CBC"/>
    <w:rsid w:val="00D20093"/>
    <w:rsid w:val="00D2011D"/>
    <w:rsid w:val="00D20688"/>
    <w:rsid w:val="00D206FC"/>
    <w:rsid w:val="00D211C3"/>
    <w:rsid w:val="00D219D7"/>
    <w:rsid w:val="00D221D0"/>
    <w:rsid w:val="00D222ED"/>
    <w:rsid w:val="00D23B8C"/>
    <w:rsid w:val="00D24F35"/>
    <w:rsid w:val="00D24F36"/>
    <w:rsid w:val="00D25067"/>
    <w:rsid w:val="00D26339"/>
    <w:rsid w:val="00D26E80"/>
    <w:rsid w:val="00D30426"/>
    <w:rsid w:val="00D30BEF"/>
    <w:rsid w:val="00D30F82"/>
    <w:rsid w:val="00D31237"/>
    <w:rsid w:val="00D3132B"/>
    <w:rsid w:val="00D315AC"/>
    <w:rsid w:val="00D32C28"/>
    <w:rsid w:val="00D33207"/>
    <w:rsid w:val="00D349AD"/>
    <w:rsid w:val="00D352E1"/>
    <w:rsid w:val="00D354F7"/>
    <w:rsid w:val="00D359EC"/>
    <w:rsid w:val="00D35FA8"/>
    <w:rsid w:val="00D37090"/>
    <w:rsid w:val="00D37961"/>
    <w:rsid w:val="00D37DED"/>
    <w:rsid w:val="00D40CE2"/>
    <w:rsid w:val="00D41F5E"/>
    <w:rsid w:val="00D42C9D"/>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47D3"/>
    <w:rsid w:val="00D5542F"/>
    <w:rsid w:val="00D5547D"/>
    <w:rsid w:val="00D55709"/>
    <w:rsid w:val="00D565FD"/>
    <w:rsid w:val="00D56F1E"/>
    <w:rsid w:val="00D578CC"/>
    <w:rsid w:val="00D57ABD"/>
    <w:rsid w:val="00D6078F"/>
    <w:rsid w:val="00D60EDA"/>
    <w:rsid w:val="00D60EEB"/>
    <w:rsid w:val="00D61141"/>
    <w:rsid w:val="00D615D0"/>
    <w:rsid w:val="00D6167D"/>
    <w:rsid w:val="00D61CE1"/>
    <w:rsid w:val="00D6273F"/>
    <w:rsid w:val="00D6393B"/>
    <w:rsid w:val="00D63B7D"/>
    <w:rsid w:val="00D649BD"/>
    <w:rsid w:val="00D64A38"/>
    <w:rsid w:val="00D65CF5"/>
    <w:rsid w:val="00D65E92"/>
    <w:rsid w:val="00D66309"/>
    <w:rsid w:val="00D6637B"/>
    <w:rsid w:val="00D6712A"/>
    <w:rsid w:val="00D679B6"/>
    <w:rsid w:val="00D67C5E"/>
    <w:rsid w:val="00D67F51"/>
    <w:rsid w:val="00D72DBA"/>
    <w:rsid w:val="00D733A1"/>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3908"/>
    <w:rsid w:val="00D84B77"/>
    <w:rsid w:val="00D85AFA"/>
    <w:rsid w:val="00D85D98"/>
    <w:rsid w:val="00D87CB3"/>
    <w:rsid w:val="00D909B2"/>
    <w:rsid w:val="00D93389"/>
    <w:rsid w:val="00D93ED6"/>
    <w:rsid w:val="00D93F70"/>
    <w:rsid w:val="00D94444"/>
    <w:rsid w:val="00D946A2"/>
    <w:rsid w:val="00D949D6"/>
    <w:rsid w:val="00D94A3A"/>
    <w:rsid w:val="00D9503C"/>
    <w:rsid w:val="00D961D5"/>
    <w:rsid w:val="00D961E6"/>
    <w:rsid w:val="00D97839"/>
    <w:rsid w:val="00DA0504"/>
    <w:rsid w:val="00DA0EC3"/>
    <w:rsid w:val="00DA1FB1"/>
    <w:rsid w:val="00DA2C24"/>
    <w:rsid w:val="00DA2CD6"/>
    <w:rsid w:val="00DA49CA"/>
    <w:rsid w:val="00DA4BC4"/>
    <w:rsid w:val="00DA53BB"/>
    <w:rsid w:val="00DA579F"/>
    <w:rsid w:val="00DA5FEF"/>
    <w:rsid w:val="00DA6C96"/>
    <w:rsid w:val="00DA6E83"/>
    <w:rsid w:val="00DB1540"/>
    <w:rsid w:val="00DB1ACF"/>
    <w:rsid w:val="00DB1BC8"/>
    <w:rsid w:val="00DB231B"/>
    <w:rsid w:val="00DB2362"/>
    <w:rsid w:val="00DB3752"/>
    <w:rsid w:val="00DB37BC"/>
    <w:rsid w:val="00DB44EF"/>
    <w:rsid w:val="00DB550B"/>
    <w:rsid w:val="00DB5988"/>
    <w:rsid w:val="00DB5E6A"/>
    <w:rsid w:val="00DB7437"/>
    <w:rsid w:val="00DB747C"/>
    <w:rsid w:val="00DB77C7"/>
    <w:rsid w:val="00DC0FF6"/>
    <w:rsid w:val="00DC146E"/>
    <w:rsid w:val="00DC2583"/>
    <w:rsid w:val="00DC2D67"/>
    <w:rsid w:val="00DC38E6"/>
    <w:rsid w:val="00DC3E17"/>
    <w:rsid w:val="00DC3F68"/>
    <w:rsid w:val="00DC402E"/>
    <w:rsid w:val="00DC4DB5"/>
    <w:rsid w:val="00DC5975"/>
    <w:rsid w:val="00DC59A4"/>
    <w:rsid w:val="00DC7628"/>
    <w:rsid w:val="00DC7EC6"/>
    <w:rsid w:val="00DD03BD"/>
    <w:rsid w:val="00DD0AAA"/>
    <w:rsid w:val="00DD1167"/>
    <w:rsid w:val="00DD17CD"/>
    <w:rsid w:val="00DD1E99"/>
    <w:rsid w:val="00DD2FD0"/>
    <w:rsid w:val="00DD4557"/>
    <w:rsid w:val="00DD4582"/>
    <w:rsid w:val="00DD479D"/>
    <w:rsid w:val="00DD4BF0"/>
    <w:rsid w:val="00DD503B"/>
    <w:rsid w:val="00DD619A"/>
    <w:rsid w:val="00DD63B9"/>
    <w:rsid w:val="00DD73EF"/>
    <w:rsid w:val="00DD7812"/>
    <w:rsid w:val="00DE00CC"/>
    <w:rsid w:val="00DE0423"/>
    <w:rsid w:val="00DE08C8"/>
    <w:rsid w:val="00DE10CA"/>
    <w:rsid w:val="00DE1505"/>
    <w:rsid w:val="00DE1B26"/>
    <w:rsid w:val="00DE23E8"/>
    <w:rsid w:val="00DE2887"/>
    <w:rsid w:val="00DE32D0"/>
    <w:rsid w:val="00DE3385"/>
    <w:rsid w:val="00DE399E"/>
    <w:rsid w:val="00DE3FA2"/>
    <w:rsid w:val="00DE44D9"/>
    <w:rsid w:val="00DE4C7F"/>
    <w:rsid w:val="00DE4F32"/>
    <w:rsid w:val="00DE550A"/>
    <w:rsid w:val="00DE588C"/>
    <w:rsid w:val="00DE5BC5"/>
    <w:rsid w:val="00DE62FD"/>
    <w:rsid w:val="00DE771F"/>
    <w:rsid w:val="00DF02BF"/>
    <w:rsid w:val="00DF398A"/>
    <w:rsid w:val="00DF3C11"/>
    <w:rsid w:val="00DF4597"/>
    <w:rsid w:val="00DF4EED"/>
    <w:rsid w:val="00DF5380"/>
    <w:rsid w:val="00DF56DE"/>
    <w:rsid w:val="00DF5D09"/>
    <w:rsid w:val="00DF5E8B"/>
    <w:rsid w:val="00DF5EE8"/>
    <w:rsid w:val="00DF6B10"/>
    <w:rsid w:val="00E0044B"/>
    <w:rsid w:val="00E0128B"/>
    <w:rsid w:val="00E016F6"/>
    <w:rsid w:val="00E01E50"/>
    <w:rsid w:val="00E021DD"/>
    <w:rsid w:val="00E02C27"/>
    <w:rsid w:val="00E0315C"/>
    <w:rsid w:val="00E0392C"/>
    <w:rsid w:val="00E03947"/>
    <w:rsid w:val="00E046DE"/>
    <w:rsid w:val="00E048C9"/>
    <w:rsid w:val="00E05876"/>
    <w:rsid w:val="00E06356"/>
    <w:rsid w:val="00E06626"/>
    <w:rsid w:val="00E07132"/>
    <w:rsid w:val="00E0775C"/>
    <w:rsid w:val="00E07B99"/>
    <w:rsid w:val="00E10043"/>
    <w:rsid w:val="00E10C4A"/>
    <w:rsid w:val="00E119DC"/>
    <w:rsid w:val="00E12BE1"/>
    <w:rsid w:val="00E12C4B"/>
    <w:rsid w:val="00E134A3"/>
    <w:rsid w:val="00E13A99"/>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9FE"/>
    <w:rsid w:val="00E31AED"/>
    <w:rsid w:val="00E32B09"/>
    <w:rsid w:val="00E347B0"/>
    <w:rsid w:val="00E35210"/>
    <w:rsid w:val="00E359B0"/>
    <w:rsid w:val="00E35D13"/>
    <w:rsid w:val="00E35DD7"/>
    <w:rsid w:val="00E36532"/>
    <w:rsid w:val="00E367E4"/>
    <w:rsid w:val="00E36A17"/>
    <w:rsid w:val="00E36D43"/>
    <w:rsid w:val="00E370F7"/>
    <w:rsid w:val="00E37A67"/>
    <w:rsid w:val="00E37C04"/>
    <w:rsid w:val="00E400F1"/>
    <w:rsid w:val="00E405DD"/>
    <w:rsid w:val="00E40B6F"/>
    <w:rsid w:val="00E41445"/>
    <w:rsid w:val="00E41BAA"/>
    <w:rsid w:val="00E428DF"/>
    <w:rsid w:val="00E4358F"/>
    <w:rsid w:val="00E43C3D"/>
    <w:rsid w:val="00E43C7E"/>
    <w:rsid w:val="00E44464"/>
    <w:rsid w:val="00E44954"/>
    <w:rsid w:val="00E455D4"/>
    <w:rsid w:val="00E46952"/>
    <w:rsid w:val="00E47631"/>
    <w:rsid w:val="00E47ED9"/>
    <w:rsid w:val="00E503C9"/>
    <w:rsid w:val="00E5166A"/>
    <w:rsid w:val="00E51F1E"/>
    <w:rsid w:val="00E528EB"/>
    <w:rsid w:val="00E53E12"/>
    <w:rsid w:val="00E55449"/>
    <w:rsid w:val="00E56E21"/>
    <w:rsid w:val="00E5708E"/>
    <w:rsid w:val="00E6006A"/>
    <w:rsid w:val="00E6077C"/>
    <w:rsid w:val="00E60B0D"/>
    <w:rsid w:val="00E60DAE"/>
    <w:rsid w:val="00E6222A"/>
    <w:rsid w:val="00E62E19"/>
    <w:rsid w:val="00E638ED"/>
    <w:rsid w:val="00E64E17"/>
    <w:rsid w:val="00E6619F"/>
    <w:rsid w:val="00E67598"/>
    <w:rsid w:val="00E73844"/>
    <w:rsid w:val="00E76827"/>
    <w:rsid w:val="00E770AE"/>
    <w:rsid w:val="00E779BF"/>
    <w:rsid w:val="00E77B5E"/>
    <w:rsid w:val="00E8012F"/>
    <w:rsid w:val="00E80A5A"/>
    <w:rsid w:val="00E80CF6"/>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1F09"/>
    <w:rsid w:val="00E94B7C"/>
    <w:rsid w:val="00E950B2"/>
    <w:rsid w:val="00E95EEE"/>
    <w:rsid w:val="00E96183"/>
    <w:rsid w:val="00E96EE4"/>
    <w:rsid w:val="00E97B21"/>
    <w:rsid w:val="00EA0D90"/>
    <w:rsid w:val="00EA2DF6"/>
    <w:rsid w:val="00EA3645"/>
    <w:rsid w:val="00EA3D3C"/>
    <w:rsid w:val="00EA41B0"/>
    <w:rsid w:val="00EA5777"/>
    <w:rsid w:val="00EA69DD"/>
    <w:rsid w:val="00EB279D"/>
    <w:rsid w:val="00EB286B"/>
    <w:rsid w:val="00EB2EDF"/>
    <w:rsid w:val="00EB3A13"/>
    <w:rsid w:val="00EB4425"/>
    <w:rsid w:val="00EB4A12"/>
    <w:rsid w:val="00EB58F8"/>
    <w:rsid w:val="00EB5A03"/>
    <w:rsid w:val="00EB61F0"/>
    <w:rsid w:val="00EB6EF5"/>
    <w:rsid w:val="00EB77A9"/>
    <w:rsid w:val="00EB7898"/>
    <w:rsid w:val="00EB7E36"/>
    <w:rsid w:val="00EC03E3"/>
    <w:rsid w:val="00EC047A"/>
    <w:rsid w:val="00EC0813"/>
    <w:rsid w:val="00EC099E"/>
    <w:rsid w:val="00EC0A90"/>
    <w:rsid w:val="00EC0B6A"/>
    <w:rsid w:val="00EC1138"/>
    <w:rsid w:val="00EC1163"/>
    <w:rsid w:val="00EC159B"/>
    <w:rsid w:val="00EC17B9"/>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3DB2"/>
    <w:rsid w:val="00ED48C3"/>
    <w:rsid w:val="00ED4C61"/>
    <w:rsid w:val="00ED50FD"/>
    <w:rsid w:val="00ED5B2A"/>
    <w:rsid w:val="00ED5E5B"/>
    <w:rsid w:val="00ED637A"/>
    <w:rsid w:val="00ED6D89"/>
    <w:rsid w:val="00ED6F2B"/>
    <w:rsid w:val="00ED723E"/>
    <w:rsid w:val="00ED7278"/>
    <w:rsid w:val="00EE003C"/>
    <w:rsid w:val="00EE02BA"/>
    <w:rsid w:val="00EE2CF4"/>
    <w:rsid w:val="00EE2F04"/>
    <w:rsid w:val="00EE3221"/>
    <w:rsid w:val="00EE3BA7"/>
    <w:rsid w:val="00EE42E2"/>
    <w:rsid w:val="00EE48C2"/>
    <w:rsid w:val="00EE4F73"/>
    <w:rsid w:val="00EE5BC7"/>
    <w:rsid w:val="00EE6D78"/>
    <w:rsid w:val="00EE70C5"/>
    <w:rsid w:val="00EE77D6"/>
    <w:rsid w:val="00EF0BFB"/>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07DDB"/>
    <w:rsid w:val="00F10408"/>
    <w:rsid w:val="00F107CC"/>
    <w:rsid w:val="00F10E9D"/>
    <w:rsid w:val="00F11378"/>
    <w:rsid w:val="00F11CFE"/>
    <w:rsid w:val="00F12B03"/>
    <w:rsid w:val="00F133E8"/>
    <w:rsid w:val="00F13730"/>
    <w:rsid w:val="00F13B13"/>
    <w:rsid w:val="00F13F6D"/>
    <w:rsid w:val="00F141FA"/>
    <w:rsid w:val="00F158EE"/>
    <w:rsid w:val="00F16AEF"/>
    <w:rsid w:val="00F16C47"/>
    <w:rsid w:val="00F203C4"/>
    <w:rsid w:val="00F20683"/>
    <w:rsid w:val="00F20728"/>
    <w:rsid w:val="00F21147"/>
    <w:rsid w:val="00F21279"/>
    <w:rsid w:val="00F2132B"/>
    <w:rsid w:val="00F2355A"/>
    <w:rsid w:val="00F23935"/>
    <w:rsid w:val="00F2405F"/>
    <w:rsid w:val="00F247C4"/>
    <w:rsid w:val="00F24814"/>
    <w:rsid w:val="00F248E0"/>
    <w:rsid w:val="00F24E0B"/>
    <w:rsid w:val="00F24F8F"/>
    <w:rsid w:val="00F254EE"/>
    <w:rsid w:val="00F25A9A"/>
    <w:rsid w:val="00F26C26"/>
    <w:rsid w:val="00F27440"/>
    <w:rsid w:val="00F27814"/>
    <w:rsid w:val="00F27B19"/>
    <w:rsid w:val="00F27F07"/>
    <w:rsid w:val="00F30073"/>
    <w:rsid w:val="00F301CC"/>
    <w:rsid w:val="00F30298"/>
    <w:rsid w:val="00F302FC"/>
    <w:rsid w:val="00F30DB8"/>
    <w:rsid w:val="00F3134D"/>
    <w:rsid w:val="00F315DA"/>
    <w:rsid w:val="00F3171F"/>
    <w:rsid w:val="00F321E0"/>
    <w:rsid w:val="00F32481"/>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3FF9"/>
    <w:rsid w:val="00F44182"/>
    <w:rsid w:val="00F444B2"/>
    <w:rsid w:val="00F453F9"/>
    <w:rsid w:val="00F45819"/>
    <w:rsid w:val="00F45AF5"/>
    <w:rsid w:val="00F45D21"/>
    <w:rsid w:val="00F46494"/>
    <w:rsid w:val="00F47333"/>
    <w:rsid w:val="00F509BC"/>
    <w:rsid w:val="00F50B3A"/>
    <w:rsid w:val="00F50DBE"/>
    <w:rsid w:val="00F51195"/>
    <w:rsid w:val="00F51FFB"/>
    <w:rsid w:val="00F52BA5"/>
    <w:rsid w:val="00F52DF5"/>
    <w:rsid w:val="00F542A3"/>
    <w:rsid w:val="00F55461"/>
    <w:rsid w:val="00F555C0"/>
    <w:rsid w:val="00F558AB"/>
    <w:rsid w:val="00F55FA7"/>
    <w:rsid w:val="00F56501"/>
    <w:rsid w:val="00F56FEF"/>
    <w:rsid w:val="00F573A5"/>
    <w:rsid w:val="00F575B1"/>
    <w:rsid w:val="00F61D89"/>
    <w:rsid w:val="00F6211A"/>
    <w:rsid w:val="00F62409"/>
    <w:rsid w:val="00F62BB3"/>
    <w:rsid w:val="00F636BA"/>
    <w:rsid w:val="00F63D3B"/>
    <w:rsid w:val="00F648FC"/>
    <w:rsid w:val="00F64D46"/>
    <w:rsid w:val="00F6516F"/>
    <w:rsid w:val="00F652AB"/>
    <w:rsid w:val="00F658AA"/>
    <w:rsid w:val="00F65A8E"/>
    <w:rsid w:val="00F65D83"/>
    <w:rsid w:val="00F65FF7"/>
    <w:rsid w:val="00F66916"/>
    <w:rsid w:val="00F67236"/>
    <w:rsid w:val="00F70631"/>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58C"/>
    <w:rsid w:val="00F84E39"/>
    <w:rsid w:val="00F867CD"/>
    <w:rsid w:val="00F86ABB"/>
    <w:rsid w:val="00F87E77"/>
    <w:rsid w:val="00F92146"/>
    <w:rsid w:val="00F92509"/>
    <w:rsid w:val="00F929C6"/>
    <w:rsid w:val="00F932CE"/>
    <w:rsid w:val="00F9372C"/>
    <w:rsid w:val="00F93B27"/>
    <w:rsid w:val="00F943CF"/>
    <w:rsid w:val="00F962B1"/>
    <w:rsid w:val="00FA0520"/>
    <w:rsid w:val="00FA0ABD"/>
    <w:rsid w:val="00FA0DD9"/>
    <w:rsid w:val="00FA0F32"/>
    <w:rsid w:val="00FA1039"/>
    <w:rsid w:val="00FA116F"/>
    <w:rsid w:val="00FA1229"/>
    <w:rsid w:val="00FA1703"/>
    <w:rsid w:val="00FA1AAE"/>
    <w:rsid w:val="00FA28FD"/>
    <w:rsid w:val="00FA363E"/>
    <w:rsid w:val="00FA3717"/>
    <w:rsid w:val="00FA438C"/>
    <w:rsid w:val="00FA4DB4"/>
    <w:rsid w:val="00FA6453"/>
    <w:rsid w:val="00FB009B"/>
    <w:rsid w:val="00FB0DF0"/>
    <w:rsid w:val="00FB373E"/>
    <w:rsid w:val="00FB3AC1"/>
    <w:rsid w:val="00FB59AF"/>
    <w:rsid w:val="00FB5F22"/>
    <w:rsid w:val="00FB6351"/>
    <w:rsid w:val="00FB6EF6"/>
    <w:rsid w:val="00FB7596"/>
    <w:rsid w:val="00FB7EFD"/>
    <w:rsid w:val="00FC0767"/>
    <w:rsid w:val="00FC0BDC"/>
    <w:rsid w:val="00FC127B"/>
    <w:rsid w:val="00FC17C3"/>
    <w:rsid w:val="00FC1BB1"/>
    <w:rsid w:val="00FC24A6"/>
    <w:rsid w:val="00FC4006"/>
    <w:rsid w:val="00FC4BC6"/>
    <w:rsid w:val="00FC4BD1"/>
    <w:rsid w:val="00FC530C"/>
    <w:rsid w:val="00FC5C2C"/>
    <w:rsid w:val="00FC5D6E"/>
    <w:rsid w:val="00FC65ED"/>
    <w:rsid w:val="00FC66D9"/>
    <w:rsid w:val="00FC6ADD"/>
    <w:rsid w:val="00FD01C5"/>
    <w:rsid w:val="00FD0286"/>
    <w:rsid w:val="00FD10A1"/>
    <w:rsid w:val="00FD1F1C"/>
    <w:rsid w:val="00FD25DF"/>
    <w:rsid w:val="00FD282C"/>
    <w:rsid w:val="00FD294B"/>
    <w:rsid w:val="00FD32D4"/>
    <w:rsid w:val="00FD38A9"/>
    <w:rsid w:val="00FD4477"/>
    <w:rsid w:val="00FD53A6"/>
    <w:rsid w:val="00FD6446"/>
    <w:rsid w:val="00FD6963"/>
    <w:rsid w:val="00FD7048"/>
    <w:rsid w:val="00FD72C5"/>
    <w:rsid w:val="00FD7648"/>
    <w:rsid w:val="00FD7CE7"/>
    <w:rsid w:val="00FE0A91"/>
    <w:rsid w:val="00FE173F"/>
    <w:rsid w:val="00FE177F"/>
    <w:rsid w:val="00FE17F9"/>
    <w:rsid w:val="00FE20E7"/>
    <w:rsid w:val="00FE2576"/>
    <w:rsid w:val="00FE31D9"/>
    <w:rsid w:val="00FE33BE"/>
    <w:rsid w:val="00FE3490"/>
    <w:rsid w:val="00FE3CB9"/>
    <w:rsid w:val="00FE3FAF"/>
    <w:rsid w:val="00FE491C"/>
    <w:rsid w:val="00FE4A02"/>
    <w:rsid w:val="00FE4B11"/>
    <w:rsid w:val="00FE6820"/>
    <w:rsid w:val="00FF0D81"/>
    <w:rsid w:val="00FF0EEC"/>
    <w:rsid w:val="00FF1003"/>
    <w:rsid w:val="00FF1017"/>
    <w:rsid w:val="00FF1A9D"/>
    <w:rsid w:val="00FF32BF"/>
    <w:rsid w:val="00FF41F1"/>
    <w:rsid w:val="00FF46BE"/>
    <w:rsid w:val="00FF5178"/>
    <w:rsid w:val="00FF5538"/>
    <w:rsid w:val="00FF5A19"/>
    <w:rsid w:val="00FF6BC9"/>
    <w:rsid w:val="00FF723B"/>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1679888491">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253227">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4209606">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2168713">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1517501561">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825920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832521730">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114702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image" Target="media/image7.emf"/><Relationship Id="rId34" Type="http://schemas.openxmlformats.org/officeDocument/2006/relationships/image" Target="media/image15.jpeg"/><Relationship Id="rId42" Type="http://schemas.openxmlformats.org/officeDocument/2006/relationships/image" Target="media/image20.jpeg"/><Relationship Id="rId47" Type="http://schemas.openxmlformats.org/officeDocument/2006/relationships/header" Target="header1.xml"/><Relationship Id="rId50" Type="http://schemas.openxmlformats.org/officeDocument/2006/relationships/footer" Target="footer2.xml"/><Relationship Id="rId55"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8.bin"/><Relationship Id="rId11" Type="http://schemas.openxmlformats.org/officeDocument/2006/relationships/image" Target="media/image1.png"/><Relationship Id="rId24" Type="http://schemas.openxmlformats.org/officeDocument/2006/relationships/oleObject" Target="embeddings/oleObject6.bin"/><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doi.org/10.1101/2021.10.21.465366" TargetMode="External"/><Relationship Id="rId45" Type="http://schemas.openxmlformats.org/officeDocument/2006/relationships/image" Target="media/image23.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image" Target="media/image12.jpeg"/><Relationship Id="rId44" Type="http://schemas.openxmlformats.org/officeDocument/2006/relationships/image" Target="media/image22.jpe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5.emf"/><Relationship Id="rId25" Type="http://schemas.openxmlformats.org/officeDocument/2006/relationships/hyperlink" Target="https://campbell-muscle-lab.github.io/PyMyoVent/" TargetMode="Externa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4.jpeg"/><Relationship Id="rId20" Type="http://schemas.openxmlformats.org/officeDocument/2006/relationships/oleObject" Target="embeddings/oleObject4.bin"/><Relationship Id="rId41" Type="http://schemas.openxmlformats.org/officeDocument/2006/relationships/hyperlink" Target="https://doi.org/10.1101/2020.09.18.302067"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0.emf"/><Relationship Id="rId36" Type="http://schemas.openxmlformats.org/officeDocument/2006/relationships/image" Target="media/image17.jpeg"/><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CB0DD81-79CC-4C70-9B51-B8DA823BC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Template>
  <TotalTime>10</TotalTime>
  <Pages>1</Pages>
  <Words>19805</Words>
  <Characters>112895</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Campbell, Kenneth S.</cp:lastModifiedBy>
  <cp:revision>4</cp:revision>
  <cp:lastPrinted>2013-10-03T12:51:00Z</cp:lastPrinted>
  <dcterms:created xsi:type="dcterms:W3CDTF">2021-11-02T00:01:00Z</dcterms:created>
  <dcterms:modified xsi:type="dcterms:W3CDTF">2021-11-02T00:11:00Z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